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534306" w14:textId="5BAA65D8" w:rsidR="00CC22D4" w:rsidRPr="00D429EB" w:rsidRDefault="006E7C65" w:rsidP="00D44DD7">
      <w:pPr>
        <w:spacing w:line="360" w:lineRule="auto"/>
        <w:jc w:val="both"/>
        <w:rPr>
          <w:b/>
          <w:bCs/>
          <w:sz w:val="30"/>
          <w:szCs w:val="30"/>
        </w:rPr>
      </w:pPr>
      <w:bookmarkStart w:id="0" w:name="_Hlk57301931"/>
      <w:bookmarkEnd w:id="0"/>
      <w:r>
        <w:rPr>
          <w:b/>
          <w:bCs/>
          <w:sz w:val="30"/>
          <w:szCs w:val="30"/>
        </w:rPr>
        <w:t>Why b</w:t>
      </w:r>
      <w:r w:rsidR="000507B3">
        <w:rPr>
          <w:b/>
          <w:bCs/>
          <w:sz w:val="30"/>
          <w:szCs w:val="30"/>
        </w:rPr>
        <w:t>atch</w:t>
      </w:r>
      <w:r w:rsidR="00272F75">
        <w:rPr>
          <w:b/>
          <w:bCs/>
          <w:sz w:val="30"/>
          <w:szCs w:val="30"/>
        </w:rPr>
        <w:t xml:space="preserve"> effect</w:t>
      </w:r>
      <w:r w:rsidR="000507B3">
        <w:rPr>
          <w:b/>
          <w:bCs/>
          <w:sz w:val="30"/>
          <w:szCs w:val="30"/>
        </w:rPr>
        <w:t xml:space="preserve"> sensitization </w:t>
      </w:r>
      <w:r>
        <w:rPr>
          <w:b/>
          <w:bCs/>
          <w:sz w:val="30"/>
          <w:szCs w:val="30"/>
        </w:rPr>
        <w:t xml:space="preserve">is </w:t>
      </w:r>
      <w:r w:rsidR="008F1418">
        <w:rPr>
          <w:b/>
          <w:bCs/>
          <w:sz w:val="30"/>
          <w:szCs w:val="30"/>
        </w:rPr>
        <w:t xml:space="preserve">important </w:t>
      </w:r>
      <w:r w:rsidR="00FD334E">
        <w:rPr>
          <w:b/>
          <w:bCs/>
          <w:sz w:val="30"/>
          <w:szCs w:val="30"/>
        </w:rPr>
        <w:t>for</w:t>
      </w:r>
      <w:r w:rsidR="008F1418">
        <w:rPr>
          <w:b/>
          <w:bCs/>
          <w:sz w:val="30"/>
          <w:szCs w:val="30"/>
        </w:rPr>
        <w:t xml:space="preserve"> missing value imputation</w:t>
      </w:r>
    </w:p>
    <w:p w14:paraId="633F0FC0" w14:textId="28A9C840" w:rsidR="00926B82" w:rsidRPr="00D429EB" w:rsidRDefault="00AB7A24" w:rsidP="00075019">
      <w:pPr>
        <w:spacing w:line="360" w:lineRule="auto"/>
      </w:pPr>
      <w:proofErr w:type="spellStart"/>
      <w:r>
        <w:t>Weijia</w:t>
      </w:r>
      <w:proofErr w:type="spellEnd"/>
      <w:r>
        <w:t xml:space="preserve"> Kong</w:t>
      </w:r>
      <w:r w:rsidR="00234E7B" w:rsidRPr="00D429EB">
        <w:rPr>
          <w:vertAlign w:val="superscript"/>
        </w:rPr>
        <w:t>1^</w:t>
      </w:r>
      <w:r w:rsidR="00F66EA1">
        <w:t xml:space="preserve">, </w:t>
      </w:r>
      <w:r w:rsidR="00A479D6">
        <w:t>Priscila Yun Qian Sun</w:t>
      </w:r>
      <w:r w:rsidR="00317CE0" w:rsidRPr="00D429EB">
        <w:rPr>
          <w:vertAlign w:val="superscript"/>
        </w:rPr>
        <w:t>1</w:t>
      </w:r>
      <w:r w:rsidRPr="00AB7A24">
        <w:t>,</w:t>
      </w:r>
      <w:r w:rsidR="00FC4A43">
        <w:t xml:space="preserve"> </w:t>
      </w:r>
      <w:proofErr w:type="spellStart"/>
      <w:r w:rsidR="00F93925" w:rsidRPr="00D429EB">
        <w:t>Limsoon</w:t>
      </w:r>
      <w:proofErr w:type="spellEnd"/>
      <w:r w:rsidR="00F93925" w:rsidRPr="00D429EB">
        <w:t xml:space="preserve"> Wong</w:t>
      </w:r>
      <w:r w:rsidR="00F93925" w:rsidRPr="00D429EB">
        <w:rPr>
          <w:vertAlign w:val="superscript"/>
        </w:rPr>
        <w:t>2</w:t>
      </w:r>
      <w:r w:rsidR="00374A4B" w:rsidRPr="00D429EB">
        <w:rPr>
          <w:vertAlign w:val="superscript"/>
        </w:rPr>
        <w:t>*</w:t>
      </w:r>
      <w:r>
        <w:t xml:space="preserve">, </w:t>
      </w:r>
      <w:r w:rsidRPr="00D429EB">
        <w:t>Wilson Wen Bin Goh</w:t>
      </w:r>
      <w:r w:rsidR="00234E7B" w:rsidRPr="00D429EB">
        <w:rPr>
          <w:vertAlign w:val="superscript"/>
        </w:rPr>
        <w:t>1</w:t>
      </w:r>
      <w:r w:rsidRPr="00D429EB">
        <w:rPr>
          <w:vertAlign w:val="superscript"/>
        </w:rPr>
        <w:t>*</w:t>
      </w:r>
    </w:p>
    <w:p w14:paraId="054C1909" w14:textId="77777777" w:rsidR="00996B71" w:rsidRPr="00D429EB" w:rsidRDefault="00996B71" w:rsidP="00075019">
      <w:pPr>
        <w:spacing w:line="360" w:lineRule="auto"/>
      </w:pPr>
      <w:r w:rsidRPr="00D429EB">
        <w:rPr>
          <w:vertAlign w:val="superscript"/>
        </w:rPr>
        <w:t xml:space="preserve">1 </w:t>
      </w:r>
      <w:r w:rsidRPr="00D429EB">
        <w:t xml:space="preserve">School of Biological Sciences, Nanyang Technological University, </w:t>
      </w:r>
      <w:r w:rsidR="003F327C" w:rsidRPr="00D429EB">
        <w:t xml:space="preserve">Singapore </w:t>
      </w:r>
      <w:r w:rsidRPr="00D429EB">
        <w:t>637551</w:t>
      </w:r>
      <w:r w:rsidR="003F327C" w:rsidRPr="00D429EB">
        <w:t>, Singapore</w:t>
      </w:r>
    </w:p>
    <w:p w14:paraId="7C897203" w14:textId="6180AF68" w:rsidR="004830BB" w:rsidRPr="00D429EB" w:rsidRDefault="00996B71" w:rsidP="00075019">
      <w:pPr>
        <w:spacing w:line="360" w:lineRule="auto"/>
      </w:pPr>
      <w:r w:rsidRPr="00D429EB">
        <w:rPr>
          <w:vertAlign w:val="superscript"/>
        </w:rPr>
        <w:t>2</w:t>
      </w:r>
      <w:r w:rsidRPr="00D429EB">
        <w:t xml:space="preserve"> Department of Computer Science, National University of Singapore, Singapore 117417</w:t>
      </w:r>
      <w:r w:rsidR="003F327C" w:rsidRPr="00D429EB">
        <w:t>, Singapore</w:t>
      </w:r>
    </w:p>
    <w:p w14:paraId="20D6119C" w14:textId="77777777" w:rsidR="00C66D63" w:rsidRPr="00D429EB" w:rsidRDefault="00C66D63" w:rsidP="00075019">
      <w:pPr>
        <w:spacing w:line="360" w:lineRule="auto"/>
      </w:pPr>
    </w:p>
    <w:p w14:paraId="614781FC" w14:textId="4A12355D" w:rsidR="00975085" w:rsidRPr="00D429EB" w:rsidRDefault="004830BB">
      <w:pPr>
        <w:spacing w:line="360" w:lineRule="auto"/>
        <w:jc w:val="both"/>
      </w:pPr>
      <w:r w:rsidRPr="00D429EB">
        <w:rPr>
          <w:vertAlign w:val="superscript"/>
        </w:rPr>
        <w:t>^</w:t>
      </w:r>
      <w:r w:rsidRPr="00D429EB">
        <w:rPr>
          <w:lang w:eastAsia="zh-CN"/>
        </w:rPr>
        <w:t xml:space="preserve"> </w:t>
      </w:r>
      <w:r w:rsidRPr="00D429EB">
        <w:t>First author</w:t>
      </w:r>
      <w:r w:rsidR="000579FD" w:rsidRPr="00D429EB">
        <w:t xml:space="preserve">; </w:t>
      </w:r>
      <w:r w:rsidR="00970BF1" w:rsidRPr="00D429EB">
        <w:rPr>
          <w:vertAlign w:val="superscript"/>
        </w:rPr>
        <w:t>*</w:t>
      </w:r>
      <w:r w:rsidR="0007127C" w:rsidRPr="00D429EB">
        <w:rPr>
          <w:lang w:eastAsia="zh-CN"/>
        </w:rPr>
        <w:t xml:space="preserve"> </w:t>
      </w:r>
      <w:r w:rsidR="00970BF1" w:rsidRPr="00D429EB">
        <w:t>Corresponding author</w:t>
      </w:r>
      <w:r w:rsidR="005E4D33" w:rsidRPr="00D429EB">
        <w:t>(s)</w:t>
      </w:r>
      <w:r w:rsidR="00970BF1" w:rsidRPr="00D429EB">
        <w:t>.</w:t>
      </w:r>
    </w:p>
    <w:p w14:paraId="0F5296B6" w14:textId="71986BA1" w:rsidR="0010683E" w:rsidRDefault="00D60DDE">
      <w:pPr>
        <w:spacing w:line="360" w:lineRule="auto"/>
        <w:jc w:val="both"/>
      </w:pPr>
      <w:r w:rsidRPr="00D429EB">
        <w:t>E-mail:</w:t>
      </w:r>
      <w:r w:rsidR="0010683E" w:rsidRPr="00D429EB">
        <w:t xml:space="preserve"> </w:t>
      </w:r>
      <w:hyperlink r:id="rId11" w:history="1">
        <w:r w:rsidR="00B437E8" w:rsidRPr="00D429EB">
          <w:rPr>
            <w:rStyle w:val="a6"/>
          </w:rPr>
          <w:t>wilsongoh@ntu.edu.sg</w:t>
        </w:r>
      </w:hyperlink>
      <w:r w:rsidR="00B437E8" w:rsidRPr="00D429EB">
        <w:t xml:space="preserve"> (Goh WWB)</w:t>
      </w:r>
      <w:r w:rsidR="009229B2">
        <w:t xml:space="preserve">; </w:t>
      </w:r>
      <w:hyperlink r:id="rId12" w:history="1">
        <w:r w:rsidR="009229B2" w:rsidRPr="007F3580">
          <w:rPr>
            <w:rStyle w:val="a6"/>
          </w:rPr>
          <w:t>wongls@comp.nus.edu.sg</w:t>
        </w:r>
      </w:hyperlink>
      <w:r w:rsidR="009229B2">
        <w:t xml:space="preserve"> (Wong L)</w:t>
      </w:r>
    </w:p>
    <w:p w14:paraId="60C4D5FF" w14:textId="77777777" w:rsidR="00902791" w:rsidRPr="00D429EB" w:rsidRDefault="00902791">
      <w:pPr>
        <w:spacing w:line="360" w:lineRule="auto"/>
        <w:jc w:val="both"/>
      </w:pPr>
      <w:bookmarkStart w:id="1" w:name="_Hlk58237569"/>
    </w:p>
    <w:bookmarkEnd w:id="1"/>
    <w:p w14:paraId="04F97F51" w14:textId="77777777" w:rsidR="00311C30" w:rsidRPr="00D429EB" w:rsidRDefault="00311C30">
      <w:pPr>
        <w:spacing w:line="360" w:lineRule="auto"/>
        <w:jc w:val="both"/>
      </w:pPr>
    </w:p>
    <w:p w14:paraId="54C71646" w14:textId="514E4F26" w:rsidR="008457A0" w:rsidRPr="00D429EB" w:rsidRDefault="00F76EEC">
      <w:pPr>
        <w:spacing w:line="360" w:lineRule="auto"/>
        <w:jc w:val="both"/>
        <w:rPr>
          <w:i/>
        </w:rPr>
      </w:pPr>
      <w:r w:rsidRPr="00D429EB">
        <w:rPr>
          <w:b/>
        </w:rPr>
        <w:t>Running title</w:t>
      </w:r>
      <w:r w:rsidRPr="00D429EB">
        <w:t xml:space="preserve">: </w:t>
      </w:r>
      <w:r w:rsidR="00BC53F1">
        <w:t>Kong</w:t>
      </w:r>
      <w:r w:rsidR="009743C2" w:rsidRPr="00D429EB">
        <w:t xml:space="preserve"> </w:t>
      </w:r>
      <w:r w:rsidR="009D7FF5" w:rsidRPr="00D429EB">
        <w:t>et al.</w:t>
      </w:r>
      <w:r w:rsidR="00071DE9" w:rsidRPr="00D429EB">
        <w:rPr>
          <w:i/>
        </w:rPr>
        <w:t xml:space="preserve"> / </w:t>
      </w:r>
      <w:r w:rsidR="0075729A" w:rsidRPr="0075729A">
        <w:rPr>
          <w:i/>
        </w:rPr>
        <w:t xml:space="preserve">Why batch </w:t>
      </w:r>
      <w:r w:rsidR="00A05D77">
        <w:rPr>
          <w:i/>
        </w:rPr>
        <w:t xml:space="preserve">effect </w:t>
      </w:r>
      <w:r w:rsidR="0075729A" w:rsidRPr="0075729A">
        <w:rPr>
          <w:i/>
        </w:rPr>
        <w:t>sensitization is important for missing value imputation</w:t>
      </w:r>
    </w:p>
    <w:p w14:paraId="3D7CD0A4" w14:textId="5D97FAEF" w:rsidR="00A23A52" w:rsidRDefault="00A23A52" w:rsidP="00075019">
      <w:pPr>
        <w:spacing w:line="360" w:lineRule="auto"/>
      </w:pPr>
      <w:r>
        <w:br w:type="page"/>
      </w:r>
    </w:p>
    <w:p w14:paraId="7A8F0DB9" w14:textId="1DA53486" w:rsidR="00055D25" w:rsidRPr="00115DBF" w:rsidRDefault="00055D25" w:rsidP="00055D25">
      <w:pPr>
        <w:outlineLvl w:val="0"/>
        <w:rPr>
          <w:b/>
        </w:rPr>
      </w:pPr>
      <w:r w:rsidRPr="00115DBF">
        <w:rPr>
          <w:b/>
        </w:rPr>
        <w:lastRenderedPageBreak/>
        <w:t>Teaser (</w:t>
      </w:r>
      <w:r>
        <w:rPr>
          <w:b/>
        </w:rPr>
        <w:t>3</w:t>
      </w:r>
      <w:r w:rsidR="00C707C1">
        <w:rPr>
          <w:b/>
        </w:rPr>
        <w:t>8</w:t>
      </w:r>
      <w:r w:rsidRPr="00115DBF">
        <w:rPr>
          <w:b/>
        </w:rPr>
        <w:t xml:space="preserve"> words)</w:t>
      </w:r>
    </w:p>
    <w:p w14:paraId="079E60DB" w14:textId="6A834C4A" w:rsidR="001A3922" w:rsidRPr="00980D0C" w:rsidRDefault="001A3922" w:rsidP="00055D25">
      <w:pPr>
        <w:shd w:val="clear" w:color="auto" w:fill="FFFFFF"/>
        <w:rPr>
          <w:rFonts w:ascii="Arial" w:hAnsi="Arial" w:cs="Arial"/>
          <w:sz w:val="19"/>
          <w:szCs w:val="19"/>
        </w:rPr>
      </w:pPr>
      <w:r w:rsidRPr="00980D0C">
        <w:rPr>
          <w:rFonts w:ascii="Arial" w:hAnsi="Arial" w:cs="Arial"/>
          <w:sz w:val="19"/>
          <w:szCs w:val="19"/>
        </w:rPr>
        <w:t>Missing value imputation must take into account batch effect information early on. We find that ignoring batch information</w:t>
      </w:r>
      <w:r w:rsidR="00987A48">
        <w:rPr>
          <w:rFonts w:ascii="Arial" w:hAnsi="Arial" w:cs="Arial"/>
          <w:sz w:val="19"/>
          <w:szCs w:val="19"/>
        </w:rPr>
        <w:t xml:space="preserve"> during imputation</w:t>
      </w:r>
      <w:r w:rsidRPr="00980D0C">
        <w:rPr>
          <w:rFonts w:ascii="Arial" w:hAnsi="Arial" w:cs="Arial"/>
          <w:sz w:val="19"/>
          <w:szCs w:val="19"/>
        </w:rPr>
        <w:t xml:space="preserve"> not only leads to reduced batch correction, but al</w:t>
      </w:r>
      <w:r w:rsidR="00607155" w:rsidRPr="00980D0C">
        <w:rPr>
          <w:rFonts w:ascii="Arial" w:hAnsi="Arial" w:cs="Arial"/>
          <w:sz w:val="19"/>
          <w:szCs w:val="19"/>
        </w:rPr>
        <w:t>so impacts proper gene target selection in high-throughput screening experiments.</w:t>
      </w:r>
    </w:p>
    <w:p w14:paraId="67D22C8A" w14:textId="77777777" w:rsidR="001A3922" w:rsidRDefault="001A3922" w:rsidP="00055D25">
      <w:pPr>
        <w:shd w:val="clear" w:color="auto" w:fill="FFFFFF"/>
        <w:rPr>
          <w:rFonts w:ascii="Arial" w:hAnsi="Arial" w:cs="Arial"/>
          <w:sz w:val="19"/>
          <w:szCs w:val="19"/>
          <w:highlight w:val="lightGray"/>
        </w:rPr>
      </w:pPr>
    </w:p>
    <w:p w14:paraId="5D0E722F" w14:textId="668E5732" w:rsidR="00055D25" w:rsidRPr="00FE37EF" w:rsidRDefault="00055D25" w:rsidP="00055D25">
      <w:pPr>
        <w:shd w:val="clear" w:color="auto" w:fill="FFFFFF"/>
        <w:rPr>
          <w:rFonts w:ascii="Arial" w:eastAsia="Calibri" w:hAnsi="Arial" w:cs="Arial"/>
          <w:color w:val="222222"/>
          <w:sz w:val="19"/>
          <w:szCs w:val="19"/>
          <w:lang w:eastAsia="zh-CN"/>
        </w:rPr>
        <w:sectPr w:rsidR="00055D25" w:rsidRPr="00FE37EF" w:rsidSect="00755D42">
          <w:footerReference w:type="even" r:id="rId13"/>
          <w:footerReference w:type="default" r:id="rId14"/>
          <w:pgSz w:w="11900" w:h="16840"/>
          <w:pgMar w:top="1440" w:right="1797" w:bottom="1702" w:left="1797" w:header="709" w:footer="709" w:gutter="0"/>
          <w:pgNumType w:start="1"/>
          <w:cols w:space="708"/>
        </w:sectPr>
      </w:pPr>
    </w:p>
    <w:p w14:paraId="7B306829" w14:textId="17467607" w:rsidR="00A37F2E" w:rsidRPr="00D429EB" w:rsidRDefault="00A23A52" w:rsidP="00075019">
      <w:pPr>
        <w:pStyle w:val="1"/>
        <w:spacing w:line="360" w:lineRule="auto"/>
      </w:pPr>
      <w:r>
        <w:lastRenderedPageBreak/>
        <w:t>Abstract</w:t>
      </w:r>
      <w:r w:rsidR="274647DC" w:rsidRPr="00D429EB">
        <w:t xml:space="preserve"> (</w:t>
      </w:r>
      <w:r w:rsidR="003E6DA4" w:rsidRPr="00074CC8">
        <w:rPr>
          <w:color w:val="FF0000"/>
        </w:rPr>
        <w:t>1</w:t>
      </w:r>
      <w:r w:rsidR="000A75DA">
        <w:rPr>
          <w:color w:val="FF0000"/>
        </w:rPr>
        <w:t>80</w:t>
      </w:r>
      <w:r w:rsidR="00CC7868" w:rsidRPr="00074CC8">
        <w:rPr>
          <w:color w:val="FF0000"/>
        </w:rPr>
        <w:t xml:space="preserve"> </w:t>
      </w:r>
      <w:r w:rsidR="274647DC" w:rsidRPr="00D429EB">
        <w:t>words)</w:t>
      </w:r>
    </w:p>
    <w:p w14:paraId="04109C6A" w14:textId="47BD01AA" w:rsidR="00D6782C" w:rsidRDefault="00403E4F" w:rsidP="00075019">
      <w:pPr>
        <w:spacing w:line="360" w:lineRule="auto"/>
      </w:pPr>
      <w:bookmarkStart w:id="2" w:name="OLE_LINK1"/>
      <w:bookmarkStart w:id="3" w:name="OLE_LINK2"/>
      <w:bookmarkStart w:id="4" w:name="_Hlk57101289"/>
      <w:bookmarkEnd w:id="2"/>
      <w:bookmarkEnd w:id="3"/>
      <w:r>
        <w:t xml:space="preserve">Data analysis is </w:t>
      </w:r>
      <w:r w:rsidR="00D242BC">
        <w:t>complex due to a myriad of technical problems. Amongst these,</w:t>
      </w:r>
      <w:r w:rsidR="00E922D2">
        <w:t xml:space="preserve"> missing values and </w:t>
      </w:r>
      <w:r w:rsidR="00CF5B38">
        <w:t>batch effects</w:t>
      </w:r>
      <w:r w:rsidR="00D242BC">
        <w:t xml:space="preserve"> are particularly </w:t>
      </w:r>
      <w:r w:rsidR="00EA37A0">
        <w:t>endemic</w:t>
      </w:r>
      <w:r w:rsidR="00D242BC">
        <w:t>.</w:t>
      </w:r>
      <w:r w:rsidR="00CA3213">
        <w:t xml:space="preserve"> </w:t>
      </w:r>
      <w:r w:rsidR="00DC0CB4">
        <w:t xml:space="preserve">Although many methods </w:t>
      </w:r>
      <w:r w:rsidR="004442B1">
        <w:t xml:space="preserve">have been developed </w:t>
      </w:r>
      <w:r w:rsidR="00DC0CB4">
        <w:t xml:space="preserve">for </w:t>
      </w:r>
      <w:r w:rsidR="004449B6">
        <w:t>missing value imputation (MVI)</w:t>
      </w:r>
      <w:r w:rsidR="007A1909">
        <w:t xml:space="preserve"> and</w:t>
      </w:r>
      <w:r w:rsidR="004449B6">
        <w:t xml:space="preserve"> </w:t>
      </w:r>
      <w:r w:rsidR="00A00B8E">
        <w:t xml:space="preserve">batch </w:t>
      </w:r>
      <w:r w:rsidR="00FC653F">
        <w:t>correction respectively</w:t>
      </w:r>
      <w:r w:rsidR="009D2EF8">
        <w:t>,</w:t>
      </w:r>
      <w:r w:rsidR="004449B6">
        <w:t xml:space="preserve"> </w:t>
      </w:r>
      <w:r w:rsidR="00305259">
        <w:t>no</w:t>
      </w:r>
      <w:r w:rsidR="00805546">
        <w:t xml:space="preserve"> study </w:t>
      </w:r>
      <w:r w:rsidR="00C41CFE">
        <w:t xml:space="preserve">has </w:t>
      </w:r>
      <w:r w:rsidR="001A5535">
        <w:t xml:space="preserve">directly </w:t>
      </w:r>
      <w:r w:rsidR="004449B6">
        <w:t>consider</w:t>
      </w:r>
      <w:r w:rsidR="00305259">
        <w:t>ed</w:t>
      </w:r>
      <w:r w:rsidR="004449B6">
        <w:t xml:space="preserve"> the </w:t>
      </w:r>
      <w:r w:rsidR="00F120B6">
        <w:t xml:space="preserve">confounding </w:t>
      </w:r>
      <w:r w:rsidR="004449B6">
        <w:t xml:space="preserve">impact of MVI on </w:t>
      </w:r>
      <w:ins w:id="5" w:author="kong weiwei" w:date="2021-04-07T09:53:00Z">
        <w:r w:rsidR="002C3265">
          <w:rPr>
            <w:rFonts w:asciiTheme="minorEastAsia" w:eastAsiaTheme="minorEastAsia" w:hAnsiTheme="minorEastAsia" w:hint="eastAsia"/>
            <w:lang w:eastAsia="zh-CN"/>
          </w:rPr>
          <w:t>the</w:t>
        </w:r>
        <w:r w:rsidR="002C3265">
          <w:t xml:space="preserve"> </w:t>
        </w:r>
      </w:ins>
      <w:r w:rsidR="004449B6">
        <w:t xml:space="preserve">downstream batch correction. </w:t>
      </w:r>
      <w:r w:rsidR="0008467E">
        <w:t xml:space="preserve">This is </w:t>
      </w:r>
      <w:r w:rsidR="00FE59AB">
        <w:t>surprising</w:t>
      </w:r>
      <w:r w:rsidR="0008467E">
        <w:t xml:space="preserve"> as m</w:t>
      </w:r>
      <w:r w:rsidR="00CA3213">
        <w:t xml:space="preserve">issing values are imputed </w:t>
      </w:r>
      <w:r w:rsidR="00F21B67">
        <w:t>during</w:t>
      </w:r>
      <w:r w:rsidR="00E078CF">
        <w:t xml:space="preserve"> early pre-processing </w:t>
      </w:r>
      <w:r w:rsidR="00CA3213">
        <w:t xml:space="preserve">while batch effects are </w:t>
      </w:r>
      <w:r w:rsidR="00BD5C7B">
        <w:t>mitigated</w:t>
      </w:r>
      <w:r w:rsidR="00CA3213">
        <w:t xml:space="preserve"> </w:t>
      </w:r>
      <w:r w:rsidR="00F21B67">
        <w:t>during</w:t>
      </w:r>
      <w:r w:rsidR="0075774C">
        <w:t xml:space="preserve"> </w:t>
      </w:r>
      <w:r w:rsidR="00A27B6D">
        <w:t>late pre-processing</w:t>
      </w:r>
      <w:r w:rsidR="006219B4">
        <w:t>, prior to functional analysis.</w:t>
      </w:r>
      <w:r w:rsidR="00473789">
        <w:t xml:space="preserve"> The problem is that</w:t>
      </w:r>
      <w:r w:rsidR="001B5591">
        <w:t xml:space="preserve"> unless actively </w:t>
      </w:r>
      <w:r w:rsidR="00002249">
        <w:t>managed</w:t>
      </w:r>
      <w:r w:rsidR="001B5591">
        <w:t>,</w:t>
      </w:r>
      <w:r w:rsidR="00473789">
        <w:t xml:space="preserve"> MVI</w:t>
      </w:r>
      <w:r w:rsidR="004449B6">
        <w:t xml:space="preserve"> approaches </w:t>
      </w:r>
      <w:r w:rsidR="00B7283C">
        <w:t xml:space="preserve">generally </w:t>
      </w:r>
      <w:r w:rsidR="0027115B">
        <w:t>i</w:t>
      </w:r>
      <w:r w:rsidR="004449B6">
        <w:t xml:space="preserve">gnore the batch covariate, </w:t>
      </w:r>
      <w:r w:rsidR="00FB5E18">
        <w:t>with unknown consequences</w:t>
      </w:r>
      <w:r w:rsidR="004449B6">
        <w:t>. We examine this problem</w:t>
      </w:r>
      <w:r w:rsidR="00910E53">
        <w:t xml:space="preserve"> by</w:t>
      </w:r>
      <w:r w:rsidR="00790047">
        <w:t xml:space="preserve"> </w:t>
      </w:r>
      <w:r w:rsidR="004449B6">
        <w:t>model</w:t>
      </w:r>
      <w:r w:rsidR="00910E53">
        <w:t>ling</w:t>
      </w:r>
      <w:r w:rsidR="004449B6">
        <w:t xml:space="preserve"> 3 </w:t>
      </w:r>
      <w:r w:rsidR="001A5D5E">
        <w:t>imputation st</w:t>
      </w:r>
      <w:r w:rsidR="00916EF0">
        <w:t>r</w:t>
      </w:r>
      <w:r w:rsidR="001A5D5E">
        <w:t>ategies</w:t>
      </w:r>
      <w:r w:rsidR="004449B6">
        <w:t>: global (M1), self-batch (M2)</w:t>
      </w:r>
      <w:r w:rsidR="00867D83">
        <w:t xml:space="preserve"> and </w:t>
      </w:r>
      <w:r w:rsidR="004449B6">
        <w:t>cross-batch (M3) using simple matrix simulations</w:t>
      </w:r>
      <w:r w:rsidR="00867D83">
        <w:t>,</w:t>
      </w:r>
      <w:r w:rsidR="004449B6">
        <w:t xml:space="preserve"> proteomics and genomics data. </w:t>
      </w:r>
      <w:r w:rsidR="006203D9">
        <w:t>C</w:t>
      </w:r>
      <w:r w:rsidR="004449B6">
        <w:t>onsidering batch covariates (M2) is important</w:t>
      </w:r>
      <w:r w:rsidR="009B70F9">
        <w:t>, resulting in enhanced batch correction and lower statistical errors</w:t>
      </w:r>
      <w:r w:rsidR="004449B6">
        <w:t>.</w:t>
      </w:r>
      <w:r w:rsidR="00D6782C">
        <w:t xml:space="preserve"> However, M1 and M3 are insidious: </w:t>
      </w:r>
      <w:r w:rsidR="00103C03">
        <w:t xml:space="preserve">global and </w:t>
      </w:r>
      <w:r w:rsidR="00811DAB">
        <w:t>cross-batch averaging result</w:t>
      </w:r>
      <w:r w:rsidR="000D3486">
        <w:t>s</w:t>
      </w:r>
      <w:r w:rsidR="00811DAB">
        <w:t xml:space="preserve"> in batch</w:t>
      </w:r>
      <w:r w:rsidR="00CA5A65">
        <w:t>-</w:t>
      </w:r>
      <w:r w:rsidR="00811DAB">
        <w:t>effect</w:t>
      </w:r>
      <w:r w:rsidR="00236DB5">
        <w:t xml:space="preserve"> dilution, with</w:t>
      </w:r>
      <w:ins w:id="6" w:author="kong weiwei" w:date="2021-04-07T09:53:00Z">
        <w:r w:rsidR="002C3265">
          <w:t xml:space="preserve"> a</w:t>
        </w:r>
      </w:ins>
      <w:r w:rsidR="00236DB5">
        <w:t xml:space="preserve"> </w:t>
      </w:r>
      <w:r w:rsidR="005A6468">
        <w:t>concomitant</w:t>
      </w:r>
      <w:r w:rsidR="00236DB5">
        <w:t xml:space="preserve"> </w:t>
      </w:r>
      <w:r w:rsidR="005A6468">
        <w:t>and irreversible increase in intra-sample noise</w:t>
      </w:r>
      <w:r w:rsidR="003B5041">
        <w:t>. This noise</w:t>
      </w:r>
      <w:r w:rsidR="00CB6742">
        <w:t xml:space="preserve"> </w:t>
      </w:r>
      <w:r w:rsidR="008D4757">
        <w:t>is</w:t>
      </w:r>
      <w:r w:rsidR="00CB6742">
        <w:t xml:space="preserve"> </w:t>
      </w:r>
      <w:r w:rsidR="008D4757">
        <w:t>un</w:t>
      </w:r>
      <w:r w:rsidR="00CB6742">
        <w:t>remov</w:t>
      </w:r>
      <w:r w:rsidR="008D4757">
        <w:t>able</w:t>
      </w:r>
      <w:r w:rsidR="00CB6742">
        <w:t xml:space="preserve"> via batch correction </w:t>
      </w:r>
      <w:r w:rsidR="00A23A52">
        <w:t>algorithms and</w:t>
      </w:r>
      <w:r w:rsidR="003B5041">
        <w:t xml:space="preserve"> </w:t>
      </w:r>
      <w:r w:rsidR="009928C0">
        <w:t>produces</w:t>
      </w:r>
      <w:r w:rsidR="003B5041">
        <w:t xml:space="preserve"> false positives and negatives.</w:t>
      </w:r>
      <w:r w:rsidR="00232BE9">
        <w:t xml:space="preserve"> Hence, careless imputation in the presence of non-negligible covariates such as batch effects is costly.</w:t>
      </w:r>
    </w:p>
    <w:p w14:paraId="3FAE3964" w14:textId="77777777" w:rsidR="00B56952" w:rsidRDefault="00B56952" w:rsidP="00075019">
      <w:pPr>
        <w:spacing w:line="360" w:lineRule="auto"/>
      </w:pPr>
    </w:p>
    <w:p w14:paraId="49D99BC6" w14:textId="77EBCE7E" w:rsidR="00703966" w:rsidRPr="00D429EB" w:rsidRDefault="00021CC3" w:rsidP="00075019">
      <w:pPr>
        <w:spacing w:line="360" w:lineRule="auto"/>
      </w:pPr>
      <w:r w:rsidRPr="00D429EB">
        <w:rPr>
          <w:b/>
        </w:rPr>
        <w:t>K</w:t>
      </w:r>
      <w:r w:rsidR="00FF2E78" w:rsidRPr="00D429EB">
        <w:rPr>
          <w:b/>
        </w:rPr>
        <w:t>eywords</w:t>
      </w:r>
      <w:r w:rsidRPr="00D429EB">
        <w:rPr>
          <w:b/>
        </w:rPr>
        <w:t>:</w:t>
      </w:r>
      <w:r w:rsidRPr="00D429EB">
        <w:t xml:space="preserve"> </w:t>
      </w:r>
      <w:r w:rsidR="005928F0">
        <w:t xml:space="preserve">Batch effect; Missing value imputation; Bioinformatics; </w:t>
      </w:r>
      <w:r w:rsidR="00635F56">
        <w:t>Statistics</w:t>
      </w:r>
    </w:p>
    <w:bookmarkEnd w:id="4"/>
    <w:p w14:paraId="34F92198" w14:textId="77777777" w:rsidR="00A23A52" w:rsidRDefault="00A23A52" w:rsidP="00075019">
      <w:pPr>
        <w:spacing w:line="360" w:lineRule="auto"/>
        <w:rPr>
          <w:rFonts w:ascii="Arial" w:hAnsi="Arial" w:cs="Arial"/>
          <w:b/>
          <w:bCs/>
          <w:kern w:val="32"/>
          <w:sz w:val="32"/>
          <w:szCs w:val="32"/>
        </w:rPr>
      </w:pPr>
      <w:r>
        <w:br w:type="page"/>
      </w:r>
    </w:p>
    <w:p w14:paraId="6A8D9842" w14:textId="77E8B1C7" w:rsidR="00652C8E" w:rsidRPr="00D429EB" w:rsidRDefault="00652C8E" w:rsidP="00075019">
      <w:pPr>
        <w:pStyle w:val="1"/>
        <w:spacing w:line="360" w:lineRule="auto"/>
      </w:pPr>
      <w:r>
        <w:lastRenderedPageBreak/>
        <w:t>Introduction</w:t>
      </w:r>
    </w:p>
    <w:p w14:paraId="22FE6B71" w14:textId="00F979B2" w:rsidR="005268A9" w:rsidRDefault="00ED07D0" w:rsidP="00075019">
      <w:pPr>
        <w:spacing w:line="360" w:lineRule="auto"/>
      </w:pPr>
      <w:r>
        <w:t>Missing value</w:t>
      </w:r>
      <w:r w:rsidR="00C314A2">
        <w:t>s</w:t>
      </w:r>
      <w:r>
        <w:t xml:space="preserve"> (MV</w:t>
      </w:r>
      <w:r w:rsidR="0029365C">
        <w:t>s</w:t>
      </w:r>
      <w:r>
        <w:t>) and batch effects (BE</w:t>
      </w:r>
      <w:r w:rsidR="0029365C">
        <w:t>s</w:t>
      </w:r>
      <w:r>
        <w:t xml:space="preserve">) are both endemic problems in high-dimensional biological data analyses. The former relates to particular information points being present in some samples but not others </w:t>
      </w:r>
      <w:r w:rsidRPr="00B03D32">
        <w:fldChar w:fldCharType="begin"/>
      </w:r>
      <w:r w:rsidR="00A23A52">
        <w:instrText xml:space="preserve"> ADDIN EN.CITE &lt;EndNote&gt;&lt;Cite&gt;&lt;Author&gt;Aittokallio&lt;/Author&gt;&lt;Year&gt;2009&lt;/Year&gt;&lt;RecNum&gt;47&lt;/RecNum&gt;&lt;DisplayText&gt;[1]&lt;/DisplayText&gt;&lt;record&gt;&lt;rec-number&gt;47&lt;/rec-number&gt;&lt;foreign-keys&gt;&lt;key app="EN" db-id="p2wfrs0e8wvda9e9tpaxewpcesvzw05frw2a" timestamp="1603678885"&gt;47&lt;/key&gt;&lt;/foreign-keys&gt;&lt;ref-type name="Journal Article"&gt;17&lt;/ref-type&gt;&lt;contributors&gt;&lt;authors&gt;&lt;author&gt;Aittokallio, Tero&lt;/author&gt;&lt;/authors&gt;&lt;/contributors&gt;&lt;titles&gt;&lt;title&gt;Dealing with missing values in large-scale studies: microarray data imputation and beyond&lt;/title&gt;&lt;secondary-title&gt;Briefings in Bioinformatics&lt;/secondary-title&gt;&lt;/titles&gt;&lt;periodical&gt;&lt;full-title&gt;Briefings in Bioinformatics&lt;/full-title&gt;&lt;/periodical&gt;&lt;pages&gt;253-264&lt;/pages&gt;&lt;volume&gt;11&lt;/volume&gt;&lt;number&gt;2&lt;/number&gt;&lt;dates&gt;&lt;year&gt;2009&lt;/year&gt;&lt;/dates&gt;&lt;isbn&gt;1467-5463&lt;/isbn&gt;&lt;urls&gt;&lt;related-urls&gt;&lt;url&gt;https://doi.org/10.1093/bib/bbp059&lt;/url&gt;&lt;/related-urls&gt;&lt;/urls&gt;&lt;electronic-resource-num&gt;10.1093/bib/bbp059&lt;/electronic-resource-num&gt;&lt;access-date&gt;10/26/2020&lt;/access-date&gt;&lt;/record&gt;&lt;/Cite&gt;&lt;/EndNote&gt;</w:instrText>
      </w:r>
      <w:r w:rsidRPr="00B03D32">
        <w:fldChar w:fldCharType="separate"/>
      </w:r>
      <w:r w:rsidR="00A23A52">
        <w:rPr>
          <w:noProof/>
        </w:rPr>
        <w:t>[1]</w:t>
      </w:r>
      <w:r w:rsidRPr="00B03D32">
        <w:fldChar w:fldCharType="end"/>
      </w:r>
      <w:r>
        <w:t xml:space="preserve"> while the latter relates to technical sources of biases that may confound the true signal-of-interest </w:t>
      </w:r>
      <w:r w:rsidRPr="00B03D32">
        <w:fldChar w:fldCharType="begin"/>
      </w:r>
      <w:r w:rsidR="00A23A52">
        <w:instrText xml:space="preserve"> ADDIN EN.CITE &lt;EndNote&gt;&lt;Cite&gt;&lt;Author&gt;Goh&lt;/Author&gt;&lt;Year&gt;2017&lt;/Year&gt;&lt;RecNum&gt;54&lt;/RecNum&gt;&lt;DisplayText&gt;[2]&lt;/DisplayText&gt;&lt;record&gt;&lt;rec-number&gt;54&lt;/rec-number&gt;&lt;foreign-keys&gt;&lt;key app="EN" db-id="p2wfrs0e8wvda9e9tpaxewpcesvzw05frw2a" timestamp="1604633989"&gt;54&lt;/key&gt;&lt;/foreign-keys&gt;&lt;ref-type name="Journal Article"&gt;17&lt;/ref-type&gt;&lt;contributors&gt;&lt;authors&gt;&lt;author&gt;Goh, Wilson Wen Bin&lt;/author&gt;&lt;author&gt;Wang, Wei&lt;/author&gt;&lt;author&gt;Wong, Limsoon&lt;/author&gt;&lt;/authors&gt;&lt;/contributors&gt;&lt;titles&gt;&lt;title&gt;Why batch effects matter in omics data, and how to avoid them&lt;/title&gt;&lt;secondary-title&gt;Trends in biotechnology&lt;/secondary-title&gt;&lt;/titles&gt;&lt;periodical&gt;&lt;full-title&gt;Trends in biotechnology&lt;/full-title&gt;&lt;/periodical&gt;&lt;pages&gt;498-507&lt;/pages&gt;&lt;volume&gt;35&lt;/volume&gt;&lt;number&gt;6&lt;/number&gt;&lt;dates&gt;&lt;year&gt;2017&lt;/year&gt;&lt;/dates&gt;&lt;isbn&gt;0167-7799&lt;/isbn&gt;&lt;urls&gt;&lt;/urls&gt;&lt;/record&gt;&lt;/Cite&gt;&lt;/EndNote&gt;</w:instrText>
      </w:r>
      <w:r w:rsidRPr="00B03D32">
        <w:fldChar w:fldCharType="separate"/>
      </w:r>
      <w:r w:rsidR="00A23A52">
        <w:rPr>
          <w:noProof/>
        </w:rPr>
        <w:t>[2]</w:t>
      </w:r>
      <w:r w:rsidRPr="00B03D32">
        <w:fldChar w:fldCharType="end"/>
      </w:r>
      <w:r>
        <w:t xml:space="preserve">. To date, a large number of missing value imputation (MVI) and batch-effect correction algorithms (BECAs) have been developed. Although neither are considered fully “solved” problems, many would concur that they are at least “manageable”, provided appropriate conditions are fulfilled. However, MV and BE are not </w:t>
      </w:r>
      <w:r w:rsidR="00C314A2">
        <w:t xml:space="preserve">mutually </w:t>
      </w:r>
      <w:r>
        <w:t>exclusive problems</w:t>
      </w:r>
      <w:r w:rsidR="00C314A2">
        <w:t xml:space="preserve">. </w:t>
      </w:r>
      <w:r>
        <w:t xml:space="preserve">Although typically treated separately, there </w:t>
      </w:r>
      <w:r w:rsidR="00563842">
        <w:t>are in fact,</w:t>
      </w:r>
      <w:r>
        <w:t xml:space="preserve"> temporal dependenc</w:t>
      </w:r>
      <w:r w:rsidR="00563842">
        <w:t>ies between the two</w:t>
      </w:r>
      <w:r w:rsidR="00060717">
        <w:t>: In general,</w:t>
      </w:r>
      <w:r>
        <w:t xml:space="preserve"> MVs</w:t>
      </w:r>
      <w:r w:rsidRPr="00A42AC5">
        <w:t xml:space="preserve"> are imputed during early</w:t>
      </w:r>
      <w:r w:rsidR="002809EC">
        <w:t xml:space="preserve"> phases</w:t>
      </w:r>
      <w:r w:rsidRPr="00A42AC5">
        <w:t xml:space="preserve"> </w:t>
      </w:r>
      <w:r w:rsidR="002809EC">
        <w:t xml:space="preserve">of </w:t>
      </w:r>
      <w:r w:rsidRPr="00A42AC5">
        <w:t>pre-processing</w:t>
      </w:r>
      <w:r w:rsidR="002809EC">
        <w:t xml:space="preserve"> (producing a pseudo</w:t>
      </w:r>
      <w:r w:rsidR="006F2293">
        <w:t>-</w:t>
      </w:r>
      <w:r w:rsidR="002809EC">
        <w:t>complete data matrix)</w:t>
      </w:r>
      <w:r w:rsidRPr="00A42AC5">
        <w:t xml:space="preserve"> while batch effects are </w:t>
      </w:r>
      <w:r w:rsidR="00361DF7">
        <w:t>dealt with</w:t>
      </w:r>
      <w:r w:rsidRPr="00A42AC5">
        <w:t xml:space="preserve"> during </w:t>
      </w:r>
      <w:r w:rsidR="00C314A2">
        <w:t>late pre</w:t>
      </w:r>
      <w:r w:rsidRPr="00A42AC5">
        <w:t>-processing</w:t>
      </w:r>
      <w:r w:rsidR="00361DF7">
        <w:t xml:space="preserve"> (on the pseudo</w:t>
      </w:r>
      <w:r w:rsidR="006F2293">
        <w:t>-c</w:t>
      </w:r>
      <w:r w:rsidR="00361DF7">
        <w:t>omplete matrix)</w:t>
      </w:r>
      <w:r w:rsidRPr="00A42AC5">
        <w:t>, prior to functional analysis.</w:t>
      </w:r>
      <w:r>
        <w:t xml:space="preserve"> </w:t>
      </w:r>
      <w:r w:rsidR="005F4CF8">
        <w:t xml:space="preserve">This temporal dependency means that the efficacy of the batch correction is dependent on </w:t>
      </w:r>
      <w:r w:rsidR="00DF3697">
        <w:t>how MVI was performed.</w:t>
      </w:r>
      <w:r w:rsidR="009323CA">
        <w:t xml:space="preserve"> Suppose we know early on that a batch (or some other important and non-negligible) co-variate exists, </w:t>
      </w:r>
      <w:r w:rsidR="008B66CB">
        <w:t>we hypothesize it would make more sense to impute using this information early on</w:t>
      </w:r>
      <w:r w:rsidR="00431817">
        <w:t xml:space="preserve"> (</w:t>
      </w:r>
      <w:r w:rsidR="00431817" w:rsidRPr="00431817">
        <w:rPr>
          <w:highlight w:val="lightGray"/>
        </w:rPr>
        <w:t>Figure 1A</w:t>
      </w:r>
      <w:r w:rsidR="00431817">
        <w:t>)</w:t>
      </w:r>
      <w:r w:rsidR="008B66CB">
        <w:t>.</w:t>
      </w:r>
    </w:p>
    <w:p w14:paraId="68DFBB9B" w14:textId="77777777" w:rsidR="008B38DB" w:rsidRDefault="008B38DB" w:rsidP="00075019">
      <w:pPr>
        <w:spacing w:line="360" w:lineRule="auto"/>
      </w:pPr>
    </w:p>
    <w:p w14:paraId="19E58BC8" w14:textId="4A204DAB" w:rsidR="00931357" w:rsidRDefault="00931357" w:rsidP="00075019">
      <w:pPr>
        <w:spacing w:line="360" w:lineRule="auto"/>
      </w:pPr>
      <w:r>
        <w:t xml:space="preserve">Despite the apparentness of this </w:t>
      </w:r>
      <w:r w:rsidR="000250C1">
        <w:t>hypothesis</w:t>
      </w:r>
      <w:r>
        <w:t>, a search in current literature using “Missing Value Imputation” and “Batch Effect” did not reveal any studies</w:t>
      </w:r>
      <w:r w:rsidR="00A4224F">
        <w:t xml:space="preserve"> (or mention)</w:t>
      </w:r>
      <w:r>
        <w:t xml:space="preserve"> examining </w:t>
      </w:r>
      <w:r w:rsidR="00F15D69">
        <w:t>confounding effects between the two.</w:t>
      </w:r>
      <w:r w:rsidR="000723E1">
        <w:t xml:space="preserve"> </w:t>
      </w:r>
      <w:r w:rsidR="00AE197B">
        <w:t>A</w:t>
      </w:r>
      <w:r w:rsidR="000723E1">
        <w:t xml:space="preserve"> few review articles did emerge, but discussed the topics as entirely separate entities</w:t>
      </w:r>
      <w:r w:rsidR="004D3510">
        <w:t xml:space="preserve"> (as a checklist of considerations in data processing)</w:t>
      </w:r>
      <w:r w:rsidR="000723E1">
        <w:t>.</w:t>
      </w:r>
    </w:p>
    <w:p w14:paraId="417BCA7F" w14:textId="180114E1" w:rsidR="005268A9" w:rsidRDefault="005268A9" w:rsidP="00075019">
      <w:pPr>
        <w:spacing w:line="360" w:lineRule="auto"/>
      </w:pPr>
    </w:p>
    <w:p w14:paraId="435E1271" w14:textId="5EA465BD" w:rsidR="008E3AFB" w:rsidRDefault="008F678A" w:rsidP="00075019">
      <w:pPr>
        <w:spacing w:line="360" w:lineRule="auto"/>
      </w:pPr>
      <w:r>
        <w:t>Hence, t</w:t>
      </w:r>
      <w:r w:rsidR="00B6019F">
        <w:t>his work is the first to explore and evaluate how batch sensitization in MVI impacts batch correction</w:t>
      </w:r>
      <w:r w:rsidR="00DA6D59">
        <w:t xml:space="preserve"> (which subsequently impairs the ability to identify correct </w:t>
      </w:r>
      <w:r w:rsidR="00F167E5">
        <w:t>gene targets</w:t>
      </w:r>
      <w:r w:rsidR="00DA6D59">
        <w:t>)</w:t>
      </w:r>
      <w:r w:rsidR="00B6019F">
        <w:t>. Wh</w:t>
      </w:r>
      <w:r w:rsidR="009D737A">
        <w:t>ere</w:t>
      </w:r>
      <w:r w:rsidR="00B6019F">
        <w:t xml:space="preserve"> </w:t>
      </w:r>
      <w:r w:rsidR="009D737A">
        <w:t xml:space="preserve">both batch effects and missing values are present in data, we </w:t>
      </w:r>
      <w:r w:rsidR="009D737A">
        <w:lastRenderedPageBreak/>
        <w:t xml:space="preserve">recommend </w:t>
      </w:r>
      <w:r w:rsidR="00B029FC">
        <w:t xml:space="preserve">caution, and to ensure that the batch factor is taken into consideration early on in the data processing </w:t>
      </w:r>
      <w:r w:rsidR="00D73E85">
        <w:t>stage.</w:t>
      </w:r>
    </w:p>
    <w:p w14:paraId="63DFFED7" w14:textId="4D41502C" w:rsidR="00CE46E4" w:rsidRDefault="00CE46E4" w:rsidP="00075019">
      <w:pPr>
        <w:spacing w:line="360" w:lineRule="auto"/>
      </w:pPr>
    </w:p>
    <w:p w14:paraId="741BAEF0" w14:textId="77777777" w:rsidR="00CE46E4" w:rsidRDefault="00CE46E4" w:rsidP="001E03C6">
      <w:pPr>
        <w:keepNext/>
        <w:spacing w:line="360" w:lineRule="auto"/>
        <w:jc w:val="center"/>
      </w:pPr>
      <w:r w:rsidRPr="009B2E08">
        <w:rPr>
          <w:noProof/>
        </w:rPr>
        <w:drawing>
          <wp:inline distT="0" distB="0" distL="0" distR="0" wp14:anchorId="2A991452" wp14:editId="4DAD69A7">
            <wp:extent cx="4140644" cy="39762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48412" cy="3983714"/>
                    </a:xfrm>
                    <a:prstGeom prst="rect">
                      <a:avLst/>
                    </a:prstGeom>
                  </pic:spPr>
                </pic:pic>
              </a:graphicData>
            </a:graphic>
          </wp:inline>
        </w:drawing>
      </w:r>
    </w:p>
    <w:p w14:paraId="651325AC" w14:textId="66BAEE16" w:rsidR="00CE46E4" w:rsidRDefault="00CE46E4" w:rsidP="00CE46E4">
      <w:pPr>
        <w:pStyle w:val="af0"/>
      </w:pPr>
      <w:r>
        <w:t xml:space="preserve">Figure </w:t>
      </w:r>
      <w:r>
        <w:fldChar w:fldCharType="begin"/>
      </w:r>
      <w:r>
        <w:instrText xml:space="preserve"> SEQ Figure \* ARABIC </w:instrText>
      </w:r>
      <w:r>
        <w:fldChar w:fldCharType="separate"/>
      </w:r>
      <w:r w:rsidR="00B43F45">
        <w:rPr>
          <w:noProof/>
        </w:rPr>
        <w:t>1</w:t>
      </w:r>
      <w:r>
        <w:fldChar w:fldCharType="end"/>
      </w:r>
      <w:r>
        <w:t xml:space="preserve"> </w:t>
      </w:r>
      <w:r w:rsidRPr="00FE025E">
        <w:rPr>
          <w:b/>
          <w:bCs/>
        </w:rPr>
        <w:t>A</w:t>
      </w:r>
      <w:r>
        <w:t xml:space="preserve"> The hypothesis --- Missing value imputation and batch effect correction are mistakenly treated as separate data processing topics. </w:t>
      </w:r>
      <w:r w:rsidRPr="00FE025E">
        <w:rPr>
          <w:b/>
          <w:bCs/>
        </w:rPr>
        <w:t>B</w:t>
      </w:r>
      <w:r>
        <w:t xml:space="preserve"> Three different imputation strategies are used --- M1 </w:t>
      </w:r>
      <w:r w:rsidRPr="00332FAA">
        <w:t>ignores the batch co-variates and imputes based on global mean. M2 is batch sensitized, using only information from same batch samples for imputation. M3 is a control ‘nonsense’ scenario, imputing using only information from the opposite batch for imputation</w:t>
      </w:r>
      <w:r>
        <w:t xml:space="preserve">. </w:t>
      </w:r>
      <w:r w:rsidRPr="00B54F53">
        <w:rPr>
          <w:b/>
          <w:bCs/>
        </w:rPr>
        <w:t>C</w:t>
      </w:r>
      <w:r>
        <w:t xml:space="preserve"> A highly simplified version of our analysis pipeline (c.f. Supplementary </w:t>
      </w:r>
      <w:r w:rsidRPr="00506CC1">
        <w:rPr>
          <w:highlight w:val="lightGray"/>
        </w:rPr>
        <w:t xml:space="preserve">Figure </w:t>
      </w:r>
      <w:r w:rsidR="00EF3740">
        <w:t>1</w:t>
      </w:r>
      <w:r>
        <w:t xml:space="preserve"> for the full version). </w:t>
      </w:r>
    </w:p>
    <w:p w14:paraId="5DAD7622" w14:textId="77777777" w:rsidR="00CE46E4" w:rsidRDefault="00CE46E4" w:rsidP="00075019">
      <w:pPr>
        <w:spacing w:line="360" w:lineRule="auto"/>
      </w:pPr>
    </w:p>
    <w:p w14:paraId="7B4B5FF2" w14:textId="7B0074ED" w:rsidR="00A4049B" w:rsidRDefault="00646818" w:rsidP="00075019">
      <w:pPr>
        <w:pStyle w:val="2"/>
        <w:spacing w:line="360" w:lineRule="auto"/>
        <w:rPr>
          <w:lang w:val="en-US"/>
        </w:rPr>
      </w:pPr>
      <w:r>
        <w:rPr>
          <w:lang w:val="en-US"/>
        </w:rPr>
        <w:t>Batch-sensitiz</w:t>
      </w:r>
      <w:r w:rsidR="00473272">
        <w:rPr>
          <w:lang w:val="en-US"/>
        </w:rPr>
        <w:t>ed missing value imputation</w:t>
      </w:r>
      <w:r>
        <w:rPr>
          <w:lang w:val="en-US"/>
        </w:rPr>
        <w:t xml:space="preserve"> </w:t>
      </w:r>
      <w:r w:rsidR="00535DAB">
        <w:rPr>
          <w:lang w:val="en-US"/>
        </w:rPr>
        <w:t>gives</w:t>
      </w:r>
      <w:r w:rsidR="00444D59">
        <w:rPr>
          <w:lang w:val="en-US"/>
        </w:rPr>
        <w:t xml:space="preserve"> good </w:t>
      </w:r>
      <w:r w:rsidR="00473272">
        <w:rPr>
          <w:lang w:val="en-US"/>
        </w:rPr>
        <w:t>batch correction</w:t>
      </w:r>
    </w:p>
    <w:p w14:paraId="470F1AFA" w14:textId="00E06C98" w:rsidR="007B44E1" w:rsidRPr="007B44E1" w:rsidRDefault="007B44E1" w:rsidP="007B44E1">
      <w:pPr>
        <w:spacing w:line="360" w:lineRule="auto"/>
      </w:pPr>
      <w:r>
        <w:t xml:space="preserve">We examined RMSE and </w:t>
      </w:r>
      <w:proofErr w:type="spellStart"/>
      <w:r>
        <w:t>gPCA</w:t>
      </w:r>
      <w:proofErr w:type="spellEnd"/>
      <w:r>
        <w:t xml:space="preserve"> scores using both simulated and real data. </w:t>
      </w:r>
      <w:r w:rsidRPr="00212B5C">
        <w:t xml:space="preserve">RMSE </w:t>
      </w:r>
      <w:r w:rsidR="00FA1F3F">
        <w:t>evaluates</w:t>
      </w:r>
      <w:r w:rsidRPr="00212B5C">
        <w:t xml:space="preserve"> difference</w:t>
      </w:r>
      <w:r w:rsidR="00FA1F3F">
        <w:t>s</w:t>
      </w:r>
      <w:r w:rsidRPr="00212B5C">
        <w:t xml:space="preserve"> between imputed data and true data</w:t>
      </w:r>
      <w:r w:rsidR="00DE531F">
        <w:t>:</w:t>
      </w:r>
      <w:r w:rsidRPr="00212B5C">
        <w:t xml:space="preserve"> The lower the RMSE the better the imputation accuracy. </w:t>
      </w:r>
      <w:proofErr w:type="spellStart"/>
      <w:r w:rsidR="002E6B5D">
        <w:t>gPCA</w:t>
      </w:r>
      <w:proofErr w:type="spellEnd"/>
      <w:r w:rsidR="002E6B5D">
        <w:t xml:space="preserve"> </w:t>
      </w:r>
      <w:r w:rsidR="006C4253" w:rsidRPr="00212B5C">
        <w:t>is a relative estimation of batch proportion in the data</w:t>
      </w:r>
      <w:r w:rsidR="00AD19D7">
        <w:t xml:space="preserve"> </w:t>
      </w:r>
      <w:r w:rsidR="00950840">
        <w:fldChar w:fldCharType="begin">
          <w:fldData xml:space="preserve">PEVuZE5vdGU+PENpdGU+PEF1dGhvcj5SZWVzZTwvQXV0aG9yPjxZZWFyPjIwMTM8L1llYXI+PFJl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</w:fldData>
        </w:fldChar>
      </w:r>
      <w:r w:rsidR="00950840">
        <w:instrText xml:space="preserve"> ADDIN EN.CITE </w:instrText>
      </w:r>
      <w:r w:rsidR="00950840">
        <w:fldChar w:fldCharType="begin">
          <w:fldData xml:space="preserve">PEVuZE5vdGU+PENpdGU+PEF1dGhvcj5SZWVzZTwvQXV0aG9yPjxZZWFyPjIwMTM8L1llYXI+PFJl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</w:fldData>
        </w:fldChar>
      </w:r>
      <w:r w:rsidR="00950840">
        <w:instrText xml:space="preserve"> ADDIN EN.CITE.DATA </w:instrText>
      </w:r>
      <w:r w:rsidR="00950840">
        <w:fldChar w:fldCharType="end"/>
      </w:r>
      <w:r w:rsidR="00950840">
        <w:fldChar w:fldCharType="separate"/>
      </w:r>
      <w:r w:rsidR="00950840">
        <w:rPr>
          <w:noProof/>
        </w:rPr>
        <w:t>[3]</w:t>
      </w:r>
      <w:r w:rsidR="00950840">
        <w:fldChar w:fldCharType="end"/>
      </w:r>
      <w:r w:rsidR="006C4253" w:rsidRPr="00212B5C">
        <w:t xml:space="preserve">. The lower the </w:t>
      </w:r>
      <w:proofErr w:type="spellStart"/>
      <w:r w:rsidR="006C4253" w:rsidRPr="00212B5C">
        <w:t>gPCA</w:t>
      </w:r>
      <w:proofErr w:type="spellEnd"/>
      <w:r w:rsidR="006C4253" w:rsidRPr="00212B5C">
        <w:t xml:space="preserve"> delta, the smaller </w:t>
      </w:r>
      <w:r w:rsidR="00450B4C">
        <w:t xml:space="preserve">the </w:t>
      </w:r>
      <w:r w:rsidR="006C4253" w:rsidRPr="00212B5C">
        <w:t>batch effects</w:t>
      </w:r>
      <w:r w:rsidR="00391A4C">
        <w:t>.</w:t>
      </w:r>
      <w:r w:rsidR="00796A86">
        <w:t xml:space="preserve"> </w:t>
      </w:r>
      <w:r>
        <w:t xml:space="preserve">Three imputation strategies are used: M1 ignores the batch co-variates and imputes based on </w:t>
      </w:r>
      <w:ins w:id="7" w:author="kong weiwei" w:date="2021-04-07T11:04:00Z">
        <w:r w:rsidR="00786446">
          <w:t xml:space="preserve">the </w:t>
        </w:r>
      </w:ins>
      <w:r>
        <w:t xml:space="preserve">global </w:t>
      </w:r>
      <w:r>
        <w:lastRenderedPageBreak/>
        <w:t>mean. M2 is batch sensitized, using only information from</w:t>
      </w:r>
      <w:ins w:id="8" w:author="kong weiwei" w:date="2021-04-07T11:04:00Z">
        <w:r w:rsidR="00786446">
          <w:t xml:space="preserve"> the</w:t>
        </w:r>
      </w:ins>
      <w:r>
        <w:t xml:space="preserve"> same batch samples for imputation. M3 is a control ‘nonsense’ scenario, imputing using only information from the opposite batch for imputation</w:t>
      </w:r>
      <w:r w:rsidR="0066541C">
        <w:t xml:space="preserve"> (</w:t>
      </w:r>
      <w:r w:rsidR="0066541C" w:rsidRPr="0066541C">
        <w:rPr>
          <w:highlight w:val="lightGray"/>
        </w:rPr>
        <w:t>Figure 1B</w:t>
      </w:r>
      <w:r w:rsidR="0066541C">
        <w:t>)</w:t>
      </w:r>
      <w:r>
        <w:t>.</w:t>
      </w:r>
      <w:r w:rsidR="00A103FD">
        <w:t xml:space="preserve"> We begin with full data with full information, </w:t>
      </w:r>
      <w:r w:rsidR="0029365C">
        <w:t>simulate</w:t>
      </w:r>
      <w:r w:rsidR="00385EE6">
        <w:t xml:space="preserve"> BEs and</w:t>
      </w:r>
      <w:r w:rsidR="0029365C">
        <w:t xml:space="preserve"> MVs</w:t>
      </w:r>
      <w:r w:rsidR="00817E98">
        <w:t>, impute</w:t>
      </w:r>
      <w:r w:rsidR="00D55E86">
        <w:t>, batch correct, and then evaluate for efficacy</w:t>
      </w:r>
      <w:r w:rsidR="008029FE">
        <w:t xml:space="preserve"> (</w:t>
      </w:r>
      <w:r w:rsidR="008029FE" w:rsidRPr="008029FE">
        <w:rPr>
          <w:highlight w:val="lightGray"/>
        </w:rPr>
        <w:t>Figure 1C</w:t>
      </w:r>
      <w:r w:rsidR="00916B12">
        <w:t xml:space="preserve">; c.f. </w:t>
      </w:r>
      <w:r w:rsidR="00904740" w:rsidRPr="00904740">
        <w:rPr>
          <w:highlight w:val="lightGray"/>
        </w:rPr>
        <w:t xml:space="preserve">Supplementary Figure </w:t>
      </w:r>
      <w:r w:rsidR="00650984">
        <w:t>1</w:t>
      </w:r>
      <w:r w:rsidR="008029FE">
        <w:t>)</w:t>
      </w:r>
      <w:r w:rsidR="00D55E86">
        <w:t>.</w:t>
      </w:r>
    </w:p>
    <w:p w14:paraId="3364CBE9" w14:textId="77777777" w:rsidR="007B44E1" w:rsidRPr="007B44E1" w:rsidRDefault="007B44E1" w:rsidP="007B44E1">
      <w:pPr>
        <w:rPr>
          <w:lang w:val="en-US"/>
        </w:rPr>
      </w:pPr>
    </w:p>
    <w:p w14:paraId="35C4FF76" w14:textId="0D528658" w:rsidR="00212B5C" w:rsidRDefault="004429BD" w:rsidP="00075019">
      <w:pPr>
        <w:spacing w:line="360" w:lineRule="auto"/>
      </w:pPr>
      <w:r>
        <w:t>The batch-sensitized strategy M2 is consistently superior</w:t>
      </w:r>
      <w:r w:rsidR="006A3393">
        <w:t>,</w:t>
      </w:r>
      <w:r w:rsidR="006E6074">
        <w:t xml:space="preserve"> </w:t>
      </w:r>
      <w:r w:rsidR="00B94F75">
        <w:t xml:space="preserve">given </w:t>
      </w:r>
      <w:r w:rsidR="006E6074">
        <w:t xml:space="preserve">RMSE </w:t>
      </w:r>
      <w:r w:rsidR="009B4AE7">
        <w:t xml:space="preserve">on </w:t>
      </w:r>
      <w:r w:rsidR="004B1295">
        <w:t xml:space="preserve">different data and different batch correction algorithms </w:t>
      </w:r>
      <w:r w:rsidR="004734CB">
        <w:t>(</w:t>
      </w:r>
      <w:r w:rsidR="004734CB" w:rsidRPr="00A235D4">
        <w:rPr>
          <w:highlight w:val="lightGray"/>
        </w:rPr>
        <w:t xml:space="preserve">Figure </w:t>
      </w:r>
      <w:r w:rsidR="00650984">
        <w:t>2</w:t>
      </w:r>
      <w:r w:rsidR="00DF6C42">
        <w:t>A</w:t>
      </w:r>
      <w:r w:rsidR="004734CB">
        <w:t>).</w:t>
      </w:r>
      <w:r w:rsidR="005E57BD">
        <w:t xml:space="preserve"> However, there was no clear trend given </w:t>
      </w:r>
      <w:proofErr w:type="spellStart"/>
      <w:r w:rsidR="005E57BD">
        <w:t>gPCA</w:t>
      </w:r>
      <w:proofErr w:type="spellEnd"/>
      <w:r w:rsidR="005E57BD">
        <w:t>.</w:t>
      </w:r>
      <w:r w:rsidR="006D5642">
        <w:t xml:space="preserve"> </w:t>
      </w:r>
      <w:r w:rsidR="00452D10">
        <w:t>We do note i</w:t>
      </w:r>
      <w:r w:rsidR="006D5642" w:rsidRPr="00212B5C">
        <w:t xml:space="preserve">nterestingly, </w:t>
      </w:r>
      <w:r w:rsidR="00964B0D">
        <w:t xml:space="preserve">a </w:t>
      </w:r>
      <w:r w:rsidR="00C04A47">
        <w:t>correlation between BEs and severity of MVs:</w:t>
      </w:r>
      <w:r w:rsidR="006D5642" w:rsidRPr="00075019">
        <w:t xml:space="preserve"> </w:t>
      </w:r>
      <w:r w:rsidR="00C04A47">
        <w:t>Ranging</w:t>
      </w:r>
      <w:r w:rsidR="006D5642" w:rsidRPr="00075019">
        <w:t xml:space="preserve"> missingness from 10%, 20%, 30% and 40% </w:t>
      </w:r>
      <w:r w:rsidR="000108DA">
        <w:t>showed that with higher missingness, there are high</w:t>
      </w:r>
      <w:r w:rsidR="00AE1B3A">
        <w:t xml:space="preserve">er remnant batch effects </w:t>
      </w:r>
      <w:r w:rsidR="0090437F">
        <w:t>(</w:t>
      </w:r>
      <w:r w:rsidR="0090437F" w:rsidRPr="0090437F">
        <w:rPr>
          <w:highlight w:val="lightGray"/>
        </w:rPr>
        <w:t xml:space="preserve">Supplementary Figure </w:t>
      </w:r>
      <w:r w:rsidR="00CF15F7">
        <w:t>2</w:t>
      </w:r>
      <w:r w:rsidR="0090437F">
        <w:t>)</w:t>
      </w:r>
      <w:r w:rsidR="006D5642" w:rsidRPr="00075019">
        <w:t>.</w:t>
      </w:r>
      <w:r w:rsidR="0028164C">
        <w:t xml:space="preserve"> </w:t>
      </w:r>
      <w:r w:rsidR="008773C2">
        <w:t xml:space="preserve">Moreover, although </w:t>
      </w:r>
      <w:proofErr w:type="spellStart"/>
      <w:r w:rsidR="00212B5C" w:rsidRPr="00212B5C">
        <w:t>gPCA</w:t>
      </w:r>
      <w:proofErr w:type="spellEnd"/>
      <w:r w:rsidR="00212B5C" w:rsidRPr="00212B5C">
        <w:t xml:space="preserve"> </w:t>
      </w:r>
      <w:r w:rsidR="00086ADC">
        <w:t xml:space="preserve">did not show clear-cut </w:t>
      </w:r>
      <w:r w:rsidR="00735FF1">
        <w:t>differences</w:t>
      </w:r>
      <w:r w:rsidR="00086ADC">
        <w:t xml:space="preserve"> </w:t>
      </w:r>
      <w:ins w:id="9" w:author="kong weiwei" w:date="2021-04-07T11:06:00Z">
        <w:r w:rsidR="00786446">
          <w:t>in</w:t>
        </w:r>
      </w:ins>
      <w:del w:id="10" w:author="kong weiwei" w:date="2021-04-07T11:06:00Z">
        <w:r w:rsidR="00086ADC" w:rsidDel="00786446">
          <w:delText>on</w:delText>
        </w:r>
      </w:del>
      <w:r w:rsidR="00086ADC">
        <w:t xml:space="preserve"> imputation strategy</w:t>
      </w:r>
      <w:r w:rsidR="000329D6">
        <w:t xml:space="preserve"> (</w:t>
      </w:r>
      <w:r w:rsidR="000329D6" w:rsidRPr="000329D6">
        <w:rPr>
          <w:highlight w:val="lightGray"/>
        </w:rPr>
        <w:t>Figure 2B</w:t>
      </w:r>
      <w:r w:rsidR="000329D6">
        <w:t>)</w:t>
      </w:r>
      <w:r w:rsidR="00F62F28">
        <w:t>,</w:t>
      </w:r>
      <w:r w:rsidR="00086ADC">
        <w:t xml:space="preserve"> </w:t>
      </w:r>
      <w:r w:rsidR="00212B5C" w:rsidRPr="00212B5C">
        <w:t>PCA</w:t>
      </w:r>
      <w:r w:rsidR="004D001A">
        <w:t xml:space="preserve"> scatterplots</w:t>
      </w:r>
      <w:r w:rsidR="00212B5C" w:rsidRPr="00212B5C">
        <w:t xml:space="preserve"> revealed </w:t>
      </w:r>
      <w:r w:rsidR="003443B0">
        <w:t>that the</w:t>
      </w:r>
      <w:r w:rsidR="00212B5C" w:rsidRPr="00212B5C">
        <w:t xml:space="preserve"> apparent undetectability of </w:t>
      </w:r>
      <w:r w:rsidR="00B1231D">
        <w:t>BEs</w:t>
      </w:r>
      <w:r w:rsidR="00212B5C" w:rsidRPr="00212B5C">
        <w:t xml:space="preserve"> was because of batch signal mixing due to M1 and M3 strategies, resulting in noise generation (</w:t>
      </w:r>
      <w:r w:rsidR="00B37ABC">
        <w:t xml:space="preserve">Supplementary Figure </w:t>
      </w:r>
      <w:r w:rsidR="00E37FD9">
        <w:t>3</w:t>
      </w:r>
      <w:r w:rsidR="00212B5C" w:rsidRPr="00212B5C">
        <w:t>).</w:t>
      </w:r>
    </w:p>
    <w:p w14:paraId="7253F80C" w14:textId="2F74606F" w:rsidR="005C6C8B" w:rsidRDefault="005C6C8B" w:rsidP="00075019">
      <w:pPr>
        <w:spacing w:line="360" w:lineRule="auto"/>
      </w:pPr>
    </w:p>
    <w:p w14:paraId="3D62A2FA" w14:textId="6A6D0DCA" w:rsidR="00241757" w:rsidRDefault="00D725CE" w:rsidP="00241757">
      <w:pPr>
        <w:keepNext/>
        <w:spacing w:line="360" w:lineRule="auto"/>
      </w:pPr>
      <w:r w:rsidRPr="00D725CE">
        <w:rPr>
          <w:noProof/>
        </w:rPr>
        <w:drawing>
          <wp:inline distT="0" distB="0" distL="0" distR="0" wp14:anchorId="74B6F059" wp14:editId="4305D6DC">
            <wp:extent cx="6174058" cy="284710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92595" cy="2855657"/>
                    </a:xfrm>
                    <a:prstGeom prst="rect">
                      <a:avLst/>
                    </a:prstGeom>
                  </pic:spPr>
                </pic:pic>
              </a:graphicData>
            </a:graphic>
          </wp:inline>
        </w:drawing>
      </w:r>
    </w:p>
    <w:p w14:paraId="1EA45C8A" w14:textId="68107544" w:rsidR="003A4CA9" w:rsidRDefault="00241757" w:rsidP="004E73D1">
      <w:pPr>
        <w:pStyle w:val="af0"/>
      </w:pPr>
      <w:r>
        <w:t xml:space="preserve">Figure </w:t>
      </w:r>
      <w:r>
        <w:fldChar w:fldCharType="begin"/>
      </w:r>
      <w:r>
        <w:instrText xml:space="preserve"> SEQ Figure \* ARABIC </w:instrText>
      </w:r>
      <w:r>
        <w:fldChar w:fldCharType="separate"/>
      </w:r>
      <w:r w:rsidR="00B43F45">
        <w:rPr>
          <w:noProof/>
        </w:rPr>
        <w:t>2</w:t>
      </w:r>
      <w:r>
        <w:fldChar w:fldCharType="end"/>
      </w:r>
      <w:r w:rsidR="005C744F">
        <w:t xml:space="preserve"> </w:t>
      </w:r>
      <w:proofErr w:type="gramStart"/>
      <w:r w:rsidR="00914FB0" w:rsidRPr="004E73D1">
        <w:rPr>
          <w:b/>
          <w:bCs/>
        </w:rPr>
        <w:t>A</w:t>
      </w:r>
      <w:proofErr w:type="gramEnd"/>
      <w:r w:rsidR="004E73D1">
        <w:t xml:space="preserve"> </w:t>
      </w:r>
      <w:r w:rsidR="002E140F">
        <w:t>Evaluation based on RMSE (root mean square error)</w:t>
      </w:r>
      <w:r w:rsidR="00935F52">
        <w:t xml:space="preserve"> </w:t>
      </w:r>
      <w:r w:rsidR="008012CE">
        <w:t xml:space="preserve">and </w:t>
      </w:r>
      <w:proofErr w:type="spellStart"/>
      <w:r w:rsidR="009D3D8C">
        <w:t>gPCA</w:t>
      </w:r>
      <w:proofErr w:type="spellEnd"/>
      <w:r w:rsidR="009D3D8C">
        <w:t xml:space="preserve"> </w:t>
      </w:r>
      <w:r w:rsidR="00935F52">
        <w:t xml:space="preserve">over various </w:t>
      </w:r>
      <w:r w:rsidR="004E73D1">
        <w:t>Batch effect correction algorithms (BECAs)</w:t>
      </w:r>
      <w:r w:rsidR="0097010C">
        <w:t>.</w:t>
      </w:r>
      <w:r w:rsidR="004E73D1">
        <w:t xml:space="preserve"> Only </w:t>
      </w:r>
      <w:proofErr w:type="spellStart"/>
      <w:r w:rsidR="004E73D1">
        <w:t>ComBat</w:t>
      </w:r>
      <w:proofErr w:type="spellEnd"/>
      <w:r w:rsidR="004E73D1">
        <w:t xml:space="preserve"> is used for subsequent evaluation of imputation accuracy for Proteomics Simulation and Genomics Simulation. Lower </w:t>
      </w:r>
      <w:r w:rsidR="00A61D1E">
        <w:t xml:space="preserve">RMSE </w:t>
      </w:r>
      <w:r w:rsidR="004E73D1">
        <w:t>values indicate higher similarity to original data matrix.</w:t>
      </w:r>
      <w:r w:rsidR="000D51EB">
        <w:t xml:space="preserve"> </w:t>
      </w:r>
      <w:r w:rsidR="004E73D1">
        <w:t xml:space="preserve">Lower </w:t>
      </w:r>
      <w:proofErr w:type="spellStart"/>
      <w:r w:rsidR="000D51EB">
        <w:t>gPCA</w:t>
      </w:r>
      <w:proofErr w:type="spellEnd"/>
      <w:r w:rsidR="000D51EB">
        <w:t xml:space="preserve"> </w:t>
      </w:r>
      <w:r w:rsidR="004E73D1">
        <w:t>values indicate less batch-correlated separation in data.</w:t>
      </w:r>
    </w:p>
    <w:p w14:paraId="1F778F5F" w14:textId="56026367" w:rsidR="006913F3" w:rsidRPr="006913F3" w:rsidRDefault="000F2982" w:rsidP="00075019">
      <w:pPr>
        <w:pStyle w:val="2"/>
        <w:spacing w:line="360" w:lineRule="auto"/>
      </w:pPr>
      <w:bookmarkStart w:id="11" w:name="_Toc57019311"/>
      <w:r>
        <w:lastRenderedPageBreak/>
        <w:t xml:space="preserve">Poor imputation strategy </w:t>
      </w:r>
      <w:bookmarkEnd w:id="11"/>
      <w:r w:rsidR="00973DE6">
        <w:t xml:space="preserve">inflates noise, obfuscating </w:t>
      </w:r>
      <w:r w:rsidR="003C77D2">
        <w:t xml:space="preserve">gene target </w:t>
      </w:r>
      <w:r w:rsidR="00445162">
        <w:t>selection</w:t>
      </w:r>
    </w:p>
    <w:p w14:paraId="327F6CC8" w14:textId="4DCB3A07" w:rsidR="001A49AF" w:rsidRDefault="00E36E8A" w:rsidP="00075019">
      <w:pPr>
        <w:spacing w:line="360" w:lineRule="auto"/>
      </w:pPr>
      <w:bookmarkStart w:id="12" w:name="_Hlk57634197"/>
      <w:r>
        <w:t>W</w:t>
      </w:r>
      <w:r w:rsidR="001A49AF" w:rsidRPr="001A49AF">
        <w:t xml:space="preserve">e </w:t>
      </w:r>
      <w:r w:rsidR="00710C7F">
        <w:t>c</w:t>
      </w:r>
      <w:r w:rsidR="001A49AF" w:rsidRPr="001A49AF">
        <w:t>heck</w:t>
      </w:r>
      <w:r w:rsidR="00710C7F">
        <w:t>ed</w:t>
      </w:r>
      <w:r w:rsidR="001A49AF" w:rsidRPr="001A49AF">
        <w:t xml:space="preserve"> sample distributions</w:t>
      </w:r>
      <w:r w:rsidR="00710C7F">
        <w:t xml:space="preserve"> </w:t>
      </w:r>
      <w:r w:rsidR="00AD0A5A">
        <w:t>given their inter-quartile ranges</w:t>
      </w:r>
      <w:r w:rsidR="00704174">
        <w:t xml:space="preserve"> </w:t>
      </w:r>
      <w:r w:rsidR="001A49AF" w:rsidRPr="001A49AF">
        <w:t>expect</w:t>
      </w:r>
      <w:r w:rsidR="00704174">
        <w:t>ing</w:t>
      </w:r>
      <w:r w:rsidR="001A49AF" w:rsidRPr="001A49AF">
        <w:t xml:space="preserve"> high </w:t>
      </w:r>
      <w:r w:rsidR="00B5717A">
        <w:t xml:space="preserve">samples </w:t>
      </w:r>
      <w:r w:rsidR="001A49AF" w:rsidRPr="001A49AF">
        <w:t>variance</w:t>
      </w:r>
      <w:r w:rsidR="00B5717A">
        <w:t>s</w:t>
      </w:r>
      <w:r w:rsidR="001A49AF" w:rsidRPr="001A49AF">
        <w:t xml:space="preserve"> following M1 and M3 imputation, thereby giving rise to high RMSE. Our hypothesis was proven correct: while M2 preserved similar sample variances to original data, M1 and M3 variances were grossly inflated (</w:t>
      </w:r>
      <w:r w:rsidR="001A49AF" w:rsidRPr="0011308E">
        <w:rPr>
          <w:highlight w:val="lightGray"/>
        </w:rPr>
        <w:t xml:space="preserve">Figure </w:t>
      </w:r>
      <w:r w:rsidR="0011308E" w:rsidRPr="0011308E">
        <w:rPr>
          <w:highlight w:val="lightGray"/>
        </w:rPr>
        <w:t>3</w:t>
      </w:r>
      <w:r w:rsidR="00913564" w:rsidRPr="004B0F63">
        <w:rPr>
          <w:highlight w:val="lightGray"/>
        </w:rPr>
        <w:t>A</w:t>
      </w:r>
      <w:r w:rsidR="001A49AF" w:rsidRPr="001A49AF">
        <w:t>). To us, this means that M1 and M3 imputation strategies have traded batch effects for noise. Th</w:t>
      </w:r>
      <w:r w:rsidR="007C2548">
        <w:t xml:space="preserve">us </w:t>
      </w:r>
      <w:r w:rsidR="001A49AF" w:rsidRPr="001A49AF">
        <w:t>explain</w:t>
      </w:r>
      <w:r w:rsidR="007C2548">
        <w:t>ing</w:t>
      </w:r>
      <w:r w:rsidR="001A49AF" w:rsidRPr="001A49AF">
        <w:t xml:space="preserve"> the high RMSE</w:t>
      </w:r>
      <w:r w:rsidR="005C036B">
        <w:t xml:space="preserve"> (corrected data is different from original)</w:t>
      </w:r>
      <w:r w:rsidR="001A49AF" w:rsidRPr="001A49AF">
        <w:t xml:space="preserve"> and low </w:t>
      </w:r>
      <w:proofErr w:type="spellStart"/>
      <w:r w:rsidR="001A49AF" w:rsidRPr="001A49AF">
        <w:t>gPCA</w:t>
      </w:r>
      <w:proofErr w:type="spellEnd"/>
      <w:r w:rsidR="00561CFA">
        <w:t xml:space="preserve"> (lack of detectable batch effects)</w:t>
      </w:r>
      <w:r w:rsidR="001A49AF" w:rsidRPr="001A49AF">
        <w:t xml:space="preserve"> observations</w:t>
      </w:r>
      <w:r w:rsidR="00AD3EBD">
        <w:t xml:space="preserve"> (</w:t>
      </w:r>
      <w:r w:rsidR="00AD3EBD" w:rsidRPr="00F950AF">
        <w:rPr>
          <w:highlight w:val="lightGray"/>
        </w:rPr>
        <w:t xml:space="preserve">Figure </w:t>
      </w:r>
      <w:r w:rsidR="0046623C" w:rsidRPr="00F950AF">
        <w:rPr>
          <w:highlight w:val="lightGray"/>
        </w:rPr>
        <w:t>2</w:t>
      </w:r>
      <w:r w:rsidR="00AD3EBD">
        <w:t>)</w:t>
      </w:r>
      <w:r w:rsidR="001A49AF" w:rsidRPr="001A49AF">
        <w:t>.</w:t>
      </w:r>
    </w:p>
    <w:bookmarkEnd w:id="12"/>
    <w:p w14:paraId="4B7FE45C" w14:textId="77777777" w:rsidR="00B43F45" w:rsidRDefault="0006398B" w:rsidP="00B43F45">
      <w:pPr>
        <w:keepNext/>
        <w:spacing w:line="360" w:lineRule="auto"/>
      </w:pPr>
      <w:r w:rsidRPr="0006398B">
        <w:rPr>
          <w:noProof/>
        </w:rPr>
        <w:drawing>
          <wp:inline distT="0" distB="0" distL="0" distR="0" wp14:anchorId="6E1D9FA2" wp14:editId="5EA78C01">
            <wp:extent cx="5278120" cy="3250565"/>
            <wp:effectExtent l="0" t="0" r="508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8120" cy="3250565"/>
                    </a:xfrm>
                    <a:prstGeom prst="rect">
                      <a:avLst/>
                    </a:prstGeom>
                  </pic:spPr>
                </pic:pic>
              </a:graphicData>
            </a:graphic>
          </wp:inline>
        </w:drawing>
      </w:r>
    </w:p>
    <w:p w14:paraId="7A1848C4" w14:textId="7A6934A6" w:rsidR="00027BDD" w:rsidRDefault="00B43F45" w:rsidP="00B43F45">
      <w:pPr>
        <w:pStyle w:val="af0"/>
      </w:pPr>
      <w:r>
        <w:t xml:space="preserve">Figure </w:t>
      </w:r>
      <w:r>
        <w:fldChar w:fldCharType="begin"/>
      </w:r>
      <w:r>
        <w:instrText xml:space="preserve"> SEQ Figure \* ARABIC </w:instrText>
      </w:r>
      <w:r>
        <w:fldChar w:fldCharType="separate"/>
      </w:r>
      <w:r>
        <w:rPr>
          <w:noProof/>
        </w:rPr>
        <w:t>3</w:t>
      </w:r>
      <w:r>
        <w:fldChar w:fldCharType="end"/>
      </w:r>
      <w:r w:rsidR="0069624F">
        <w:t xml:space="preserve"> </w:t>
      </w:r>
      <w:proofErr w:type="gramStart"/>
      <w:r w:rsidR="0069624F" w:rsidRPr="0069624F">
        <w:rPr>
          <w:b/>
          <w:bCs/>
        </w:rPr>
        <w:t>A</w:t>
      </w:r>
      <w:proofErr w:type="gramEnd"/>
      <w:r w:rsidR="0069624F">
        <w:t xml:space="preserve"> </w:t>
      </w:r>
      <w:r w:rsidR="0069624F" w:rsidRPr="0069624F">
        <w:t>Interquartile Range (IQR) for 1. Proteomics Simulation and 2. Genomics Simulation showed that while M2 preserved similar sample variances to original data, M1 and M3 variances were grossly inflated.</w:t>
      </w:r>
      <w:r w:rsidR="0069624F">
        <w:t xml:space="preserve"> </w:t>
      </w:r>
      <w:r w:rsidR="0069624F" w:rsidRPr="00214BEA">
        <w:rPr>
          <w:b/>
          <w:bCs/>
        </w:rPr>
        <w:t>B</w:t>
      </w:r>
      <w:r w:rsidR="00E67BED" w:rsidRPr="00E67BED">
        <w:t xml:space="preserve"> Performance Metrics for Genomics Simulation reveal that M2 performs the best among post MVI data</w:t>
      </w:r>
      <w:r w:rsidR="00DB3CD6">
        <w:t xml:space="preserve"> in terms of Precision, Recall, False Positives Rate (FPR) and False Discovery Rate (FDR).</w:t>
      </w:r>
      <w:r w:rsidR="0069624F">
        <w:t xml:space="preserve"> </w:t>
      </w:r>
    </w:p>
    <w:p w14:paraId="09EB4BF7" w14:textId="3D27F40E" w:rsidR="003D3DD7" w:rsidRPr="003D3DD7" w:rsidRDefault="00027BDD" w:rsidP="00075019">
      <w:pPr>
        <w:spacing w:line="360" w:lineRule="auto"/>
      </w:pPr>
      <w:r>
        <w:t xml:space="preserve">Naturally, we expect higher variances </w:t>
      </w:r>
      <w:r w:rsidR="001B6521">
        <w:t xml:space="preserve">to correlate with poorer </w:t>
      </w:r>
      <w:r w:rsidR="007A3D07">
        <w:t xml:space="preserve">gene target </w:t>
      </w:r>
      <w:r>
        <w:t>selection</w:t>
      </w:r>
      <w:r w:rsidR="001B6521">
        <w:t xml:space="preserve"> outcomes</w:t>
      </w:r>
      <w:r>
        <w:t xml:space="preserve">. </w:t>
      </w:r>
      <w:r w:rsidR="003D3DD7" w:rsidRPr="003D3DD7">
        <w:t xml:space="preserve">We evaluate precision (proportion of correct </w:t>
      </w:r>
      <w:r w:rsidR="00CA3A00">
        <w:t>genes</w:t>
      </w:r>
      <w:r w:rsidR="003D3DD7" w:rsidRPr="003D3DD7">
        <w:t xml:space="preserve"> amongst selected </w:t>
      </w:r>
      <w:r w:rsidR="00661B5B">
        <w:t>genes</w:t>
      </w:r>
      <w:r w:rsidR="003D3DD7" w:rsidRPr="003D3DD7">
        <w:t>)</w:t>
      </w:r>
      <w:r w:rsidR="005F3447">
        <w:t xml:space="preserve">, </w:t>
      </w:r>
      <w:r w:rsidR="003D3DD7" w:rsidRPr="003D3DD7">
        <w:t xml:space="preserve">recall (proportion of correct </w:t>
      </w:r>
      <w:r w:rsidR="003E3A0A">
        <w:t>genes</w:t>
      </w:r>
      <w:r w:rsidR="003D3DD7" w:rsidRPr="003D3DD7">
        <w:t xml:space="preserve"> amongst all correct </w:t>
      </w:r>
      <w:r w:rsidR="003E3A0A">
        <w:t>genes</w:t>
      </w:r>
      <w:r w:rsidR="003D3DD7" w:rsidRPr="003D3DD7">
        <w:t xml:space="preserve">), false positive rate (FPR; the proportion of false positives stemming from wrong </w:t>
      </w:r>
      <w:r w:rsidR="00DF7F0A">
        <w:t>genes</w:t>
      </w:r>
      <w:r w:rsidR="003D3DD7" w:rsidRPr="003D3DD7">
        <w:t xml:space="preserve">) and false discovery rate (FDR; the proportion of wrong </w:t>
      </w:r>
      <w:r w:rsidR="00FE1EFD">
        <w:t>genes</w:t>
      </w:r>
      <w:r w:rsidR="003D3DD7" w:rsidRPr="003D3DD7">
        <w:t xml:space="preserve"> amongst selected </w:t>
      </w:r>
      <w:r w:rsidR="00FE1EFD">
        <w:t>genes</w:t>
      </w:r>
      <w:r w:rsidR="003D3DD7" w:rsidRPr="003D3DD7">
        <w:t>)</w:t>
      </w:r>
      <w:r w:rsidR="005F3447">
        <w:t xml:space="preserve"> (</w:t>
      </w:r>
      <w:r w:rsidR="005F3447" w:rsidRPr="005F3447">
        <w:rPr>
          <w:highlight w:val="lightGray"/>
        </w:rPr>
        <w:t>Figure 3B</w:t>
      </w:r>
      <w:r w:rsidR="005F3447">
        <w:t>)</w:t>
      </w:r>
      <w:r w:rsidR="003D3DD7" w:rsidRPr="003D3DD7">
        <w:t xml:space="preserve">. </w:t>
      </w:r>
      <w:r w:rsidR="005F7FC7">
        <w:t>P</w:t>
      </w:r>
      <w:r w:rsidR="00E50ECD">
        <w:t>ost-batch correction,</w:t>
      </w:r>
      <w:r w:rsidR="002134DF">
        <w:t xml:space="preserve"> </w:t>
      </w:r>
      <w:r w:rsidR="003D3DD7" w:rsidRPr="003D3DD7">
        <w:t xml:space="preserve">M2 performs the best with highest precision and recall and lowest FPR and FDR among post MVI data. What is especially notable is that </w:t>
      </w:r>
      <w:r w:rsidR="00333FAE" w:rsidRPr="00075019">
        <w:t xml:space="preserve">M2 </w:t>
      </w:r>
      <w:r w:rsidR="00333FAE" w:rsidRPr="00075019">
        <w:lastRenderedPageBreak/>
        <w:t>batch corrected seems to perform quite comparably to batch correction (i.e. data without missing values)</w:t>
      </w:r>
      <w:r w:rsidR="003D3DD7" w:rsidRPr="003D3DD7">
        <w:t>. This is because sample size of genomics data is large enough for M2 to make meaningful imputations</w:t>
      </w:r>
      <w:r w:rsidR="00363389">
        <w:t xml:space="preserve"> (</w:t>
      </w:r>
      <w:r w:rsidR="00363389" w:rsidRPr="00A13F60">
        <w:rPr>
          <w:highlight w:val="lightGray"/>
        </w:rPr>
        <w:t xml:space="preserve">Supplementary Figure </w:t>
      </w:r>
      <w:r w:rsidR="00DF5C40" w:rsidRPr="00A13F60">
        <w:rPr>
          <w:highlight w:val="lightGray"/>
        </w:rPr>
        <w:t>4</w:t>
      </w:r>
      <w:r w:rsidR="00363389">
        <w:t>)</w:t>
      </w:r>
      <w:r w:rsidR="003D3DD7" w:rsidRPr="003D3DD7">
        <w:t>.</w:t>
      </w:r>
    </w:p>
    <w:p w14:paraId="203170C4" w14:textId="77777777" w:rsidR="003D3DD7" w:rsidRPr="001A49AF" w:rsidRDefault="003D3DD7" w:rsidP="00075019">
      <w:pPr>
        <w:spacing w:line="360" w:lineRule="auto"/>
      </w:pPr>
    </w:p>
    <w:p w14:paraId="70B37BB5" w14:textId="25B2F655" w:rsidR="00742A70" w:rsidRDefault="0007759B" w:rsidP="00075019">
      <w:pPr>
        <w:pStyle w:val="1"/>
        <w:spacing w:line="360" w:lineRule="auto"/>
        <w:rPr>
          <w:lang w:val="en-US"/>
        </w:rPr>
      </w:pPr>
      <w:r>
        <w:rPr>
          <w:lang w:val="en-US"/>
        </w:rPr>
        <w:t>Recommendations</w:t>
      </w:r>
    </w:p>
    <w:p w14:paraId="7B0B3D31" w14:textId="0B1DB7B9" w:rsidR="0032052F" w:rsidRDefault="00F9510A" w:rsidP="00075019">
      <w:pPr>
        <w:pStyle w:val="2"/>
        <w:spacing w:line="360" w:lineRule="auto"/>
      </w:pPr>
      <w:bookmarkStart w:id="13" w:name="_Toc54632990"/>
      <w:r w:rsidRPr="003D3DD7">
        <w:t>The lack of apparent batch effects in data, does not mean data quality is pristine</w:t>
      </w:r>
      <w:bookmarkEnd w:id="13"/>
    </w:p>
    <w:p w14:paraId="38B460A0" w14:textId="1A343693" w:rsidR="003D3DD7" w:rsidRDefault="00300060" w:rsidP="00075019">
      <w:pPr>
        <w:spacing w:line="360" w:lineRule="auto"/>
      </w:pPr>
      <w:bookmarkStart w:id="14" w:name="_Hlk57884032"/>
      <w:r>
        <w:t>Given M1</w:t>
      </w:r>
      <w:r w:rsidR="00A85AA6">
        <w:t xml:space="preserve"> (global)</w:t>
      </w:r>
      <w:r>
        <w:t xml:space="preserve"> or M3</w:t>
      </w:r>
      <w:r w:rsidR="00A85AA6">
        <w:t xml:space="preserve"> (cross-batch)</w:t>
      </w:r>
      <w:r>
        <w:t xml:space="preserve">, </w:t>
      </w:r>
      <w:r w:rsidR="005F69CA">
        <w:t xml:space="preserve">overall </w:t>
      </w:r>
      <w:r w:rsidR="003D3DD7" w:rsidRPr="003D3DD7">
        <w:t>batch effect</w:t>
      </w:r>
      <w:r w:rsidR="00D920C8">
        <w:t>s</w:t>
      </w:r>
      <w:r w:rsidR="003D3DD7" w:rsidRPr="003D3DD7">
        <w:t xml:space="preserve"> </w:t>
      </w:r>
      <w:r w:rsidR="00D920C8">
        <w:t>are</w:t>
      </w:r>
      <w:r w:rsidR="003D3DD7" w:rsidRPr="003D3DD7">
        <w:t xml:space="preserve"> diluted and cannot be detected via </w:t>
      </w:r>
      <w:proofErr w:type="spellStart"/>
      <w:r w:rsidR="003D3DD7" w:rsidRPr="003D3DD7">
        <w:t>gPCA</w:t>
      </w:r>
      <w:proofErr w:type="spellEnd"/>
      <w:r w:rsidR="003D3DD7" w:rsidRPr="003D3DD7">
        <w:t xml:space="preserve"> nor PCA scatterplots</w:t>
      </w:r>
      <w:r w:rsidR="005270BF">
        <w:t xml:space="preserve"> (</w:t>
      </w:r>
      <w:r w:rsidR="005270BF" w:rsidRPr="005270BF">
        <w:rPr>
          <w:highlight w:val="lightGray"/>
        </w:rPr>
        <w:t>Figure 2</w:t>
      </w:r>
      <w:r w:rsidR="005270BF">
        <w:t>)</w:t>
      </w:r>
      <w:r w:rsidR="003D3DD7" w:rsidRPr="003D3DD7">
        <w:t xml:space="preserve"> while intra-sample variance increased</w:t>
      </w:r>
      <w:r w:rsidR="00501613">
        <w:t>,</w:t>
      </w:r>
      <w:r w:rsidR="003D3DD7" w:rsidRPr="003D3DD7">
        <w:t xml:space="preserve"> resulting in high dissimilarity from original data</w:t>
      </w:r>
      <w:r w:rsidR="002223CC">
        <w:t xml:space="preserve"> (</w:t>
      </w:r>
      <w:r w:rsidR="002223CC" w:rsidRPr="002223CC">
        <w:rPr>
          <w:highlight w:val="lightGray"/>
        </w:rPr>
        <w:t>Figure 3</w:t>
      </w:r>
      <w:r w:rsidR="002223CC">
        <w:t>)</w:t>
      </w:r>
      <w:r w:rsidR="003D3DD7" w:rsidRPr="003D3DD7">
        <w:t>.</w:t>
      </w:r>
      <w:bookmarkEnd w:id="14"/>
    </w:p>
    <w:p w14:paraId="36191187" w14:textId="77777777" w:rsidR="00BC1C20" w:rsidRPr="003D3DD7" w:rsidRDefault="00BC1C20" w:rsidP="00075019">
      <w:pPr>
        <w:spacing w:line="360" w:lineRule="auto"/>
      </w:pPr>
    </w:p>
    <w:p w14:paraId="3123B60A" w14:textId="790F1C78" w:rsidR="0032052F" w:rsidRDefault="00BA1F14" w:rsidP="00075019">
      <w:pPr>
        <w:spacing w:line="360" w:lineRule="auto"/>
      </w:pPr>
      <w:r>
        <w:t>Although RMSE work</w:t>
      </w:r>
      <w:r w:rsidR="0088345E">
        <w:t>s</w:t>
      </w:r>
      <w:r>
        <w:t xml:space="preserve"> well, </w:t>
      </w:r>
      <w:r w:rsidR="003D3DD7" w:rsidRPr="003D3DD7">
        <w:t xml:space="preserve">RMSE cannot be deployed in practical scenarios. </w:t>
      </w:r>
      <w:r w:rsidR="007339F7">
        <w:t>O</w:t>
      </w:r>
      <w:r w:rsidR="003D3DD7" w:rsidRPr="003D3DD7">
        <w:t xml:space="preserve">ur first recommendation is </w:t>
      </w:r>
      <w:bookmarkStart w:id="15" w:name="_Hlk57883654"/>
      <w:r w:rsidR="003D3DD7" w:rsidRPr="003D3DD7">
        <w:t xml:space="preserve">that </w:t>
      </w:r>
      <w:bookmarkStart w:id="16" w:name="_Hlk57884171"/>
      <w:r w:rsidR="003D3DD7" w:rsidRPr="003D3DD7">
        <w:t>estimates of batch effects, whether summary (</w:t>
      </w:r>
      <w:proofErr w:type="spellStart"/>
      <w:r w:rsidR="003D3DD7" w:rsidRPr="003D3DD7">
        <w:t>gPCA</w:t>
      </w:r>
      <w:proofErr w:type="spellEnd"/>
      <w:r w:rsidR="003D3DD7" w:rsidRPr="003D3DD7">
        <w:t xml:space="preserve"> delta) or visual (PCA scatterplots), needs to be considered carefully: </w:t>
      </w:r>
      <w:bookmarkStart w:id="17" w:name="_Hlk57885014"/>
      <w:r w:rsidR="003D3DD7" w:rsidRPr="003D3DD7">
        <w:t xml:space="preserve">The lack of apparent batch effects in data, does not mean data quality is </w:t>
      </w:r>
      <w:r w:rsidR="003E0384">
        <w:t>good</w:t>
      </w:r>
      <w:r w:rsidR="003D3DD7" w:rsidRPr="003D3DD7">
        <w:t>.</w:t>
      </w:r>
    </w:p>
    <w:p w14:paraId="420B6317" w14:textId="3BABDEE0" w:rsidR="0032052F" w:rsidRDefault="00D47B0B" w:rsidP="00075019">
      <w:pPr>
        <w:pStyle w:val="2"/>
        <w:spacing w:line="360" w:lineRule="auto"/>
      </w:pPr>
      <w:bookmarkStart w:id="18" w:name="_Toc54632991"/>
      <w:bookmarkEnd w:id="15"/>
      <w:bookmarkEnd w:id="16"/>
      <w:bookmarkEnd w:id="17"/>
      <w:r>
        <w:t xml:space="preserve">Wrong upstream imputation choices results in </w:t>
      </w:r>
      <w:r w:rsidR="0072214E">
        <w:t>irreversible downstream data damage</w:t>
      </w:r>
      <w:bookmarkEnd w:id="18"/>
    </w:p>
    <w:p w14:paraId="7041CD52" w14:textId="1FD6AF86" w:rsidR="00CC1FAE" w:rsidRDefault="003D3DD7" w:rsidP="00075019">
      <w:pPr>
        <w:spacing w:line="360" w:lineRule="auto"/>
      </w:pPr>
      <w:r w:rsidRPr="003D3DD7">
        <w:t xml:space="preserve">M1 and M3 </w:t>
      </w:r>
      <w:r w:rsidR="00CC392D">
        <w:t xml:space="preserve">imputation strategies </w:t>
      </w:r>
      <w:r w:rsidRPr="003D3DD7">
        <w:t>result in increased noise (</w:t>
      </w:r>
      <w:r w:rsidR="0048294E" w:rsidRPr="003D3DD7">
        <w:t>i.e.,</w:t>
      </w:r>
      <w:r w:rsidRPr="003D3DD7">
        <w:t xml:space="preserve"> larger interquartile range) in data</w:t>
      </w:r>
      <w:r w:rsidR="00CC392D">
        <w:t xml:space="preserve"> without any detectable batch effects</w:t>
      </w:r>
      <w:r w:rsidRPr="003D3DD7">
        <w:t>. A very important observation is that intra-sample variance increases dramatically in M1 and M3 imputed samples</w:t>
      </w:r>
      <w:r w:rsidR="00DB4A42">
        <w:t xml:space="preserve"> (</w:t>
      </w:r>
      <w:r w:rsidR="00DB4A42" w:rsidRPr="00A43C6B">
        <w:rPr>
          <w:highlight w:val="lightGray"/>
        </w:rPr>
        <w:t>Figure 3</w:t>
      </w:r>
      <w:r w:rsidR="00DB4A42">
        <w:t>)</w:t>
      </w:r>
      <w:r w:rsidR="00A23F65">
        <w:t>, and remains persistent</w:t>
      </w:r>
      <w:r w:rsidRPr="003D3DD7">
        <w:t xml:space="preserve"> post-batch correction, meaning it is no longer recognized as a batch effect, and so is not removed. </w:t>
      </w:r>
      <w:r w:rsidR="00DD7B86">
        <w:t>T</w:t>
      </w:r>
      <w:r w:rsidRPr="003D3DD7">
        <w:t xml:space="preserve">his also means that should you obtain the imputed matrix generated under wrong assumptions e.g. did not consider the batch co-variate, it is too late to </w:t>
      </w:r>
      <w:r w:rsidR="00AF257C">
        <w:t>expect a good outcome post batch processing</w:t>
      </w:r>
      <w:r w:rsidRPr="003D3DD7">
        <w:t xml:space="preserve">. </w:t>
      </w:r>
      <w:r w:rsidR="005346F6">
        <w:t xml:space="preserve">If you are working with a data centre or service, it is important that any batch information be conveyed, </w:t>
      </w:r>
      <w:r w:rsidR="001428B5">
        <w:t>and that any imputation method should take into account this information.</w:t>
      </w:r>
    </w:p>
    <w:p w14:paraId="33833CDB" w14:textId="77777777" w:rsidR="006D6F01" w:rsidRPr="003D3DD7" w:rsidRDefault="006D6F01" w:rsidP="00075019">
      <w:pPr>
        <w:spacing w:line="360" w:lineRule="auto"/>
      </w:pPr>
    </w:p>
    <w:p w14:paraId="716EB661" w14:textId="4AC1F57A" w:rsidR="0032052F" w:rsidRPr="00A460AE" w:rsidRDefault="0032052F" w:rsidP="00075019">
      <w:pPr>
        <w:pStyle w:val="2"/>
        <w:spacing w:line="360" w:lineRule="auto"/>
      </w:pPr>
      <w:r>
        <w:t>Imputation methods are no substitute for complete data</w:t>
      </w:r>
      <w:r w:rsidR="00082CC1">
        <w:t>: C</w:t>
      </w:r>
      <w:r w:rsidR="003341A2">
        <w:t>onsider smarter normalization strategies</w:t>
      </w:r>
    </w:p>
    <w:p w14:paraId="064B5B43" w14:textId="47A6999D" w:rsidR="00FC6B0C" w:rsidRDefault="00FC6B0C" w:rsidP="00075019">
      <w:pPr>
        <w:spacing w:line="360" w:lineRule="auto"/>
      </w:pPr>
      <w:bookmarkStart w:id="19" w:name="_Hlk57886445"/>
      <w:r w:rsidRPr="00E01D63">
        <w:t>In spite of improved performances given more reasonable imputation assumptions, the performance of imputed matrices does not come close to original data without missing values</w:t>
      </w:r>
      <w:bookmarkEnd w:id="19"/>
      <w:r w:rsidRPr="00DF7204">
        <w:t>.</w:t>
      </w:r>
      <w:r w:rsidRPr="00E01D63">
        <w:t xml:space="preserve"> However, we do recognize that we are considering rather drastic scenario</w:t>
      </w:r>
      <w:r w:rsidR="006B4AA6">
        <w:t>s</w:t>
      </w:r>
      <w:r w:rsidRPr="00E01D63">
        <w:t xml:space="preserve"> with 50% data loss. However, such high data losses are not unheard of in biological scenarios. In proteomics, 20-30% missing values is usual</w:t>
      </w:r>
      <w:r>
        <w:t xml:space="preserve"> </w:t>
      </w:r>
      <w:r>
        <w:fldChar w:fldCharType="begin"/>
      </w:r>
      <w:r w:rsidR="00950840">
        <w:instrText xml:space="preserve"> ADDIN EN.CITE &lt;EndNote&gt;&lt;Cite&gt;&lt;Author&gt;Webb-Robertson&lt;/Author&gt;&lt;Year&gt;2015&lt;/Year&gt;&lt;RecNum&gt;58&lt;/RecNum&gt;&lt;DisplayText&gt;[4]&lt;/DisplayText&gt;&lt;record&gt;&lt;rec-number&gt;58&lt;/rec-number&gt;&lt;foreign-keys&gt;&lt;key app="EN" db-id="p2wfrs0e8wvda9e9tpaxewpcesvzw05frw2a" timestamp="1605834716"&gt;58&lt;/key&gt;&lt;/foreign-keys&gt;&lt;ref-type name="Journal Article"&gt;17&lt;/ref-type&gt;&lt;contributors&gt;&lt;authors&gt;&lt;author&gt;Webb-Robertson, Bobbie-Jo M&lt;/author&gt;&lt;author&gt;Wiberg, Holli K&lt;/author&gt;&lt;author&gt;Matzke, Melissa M&lt;/author&gt;&lt;author&gt;Brown, Joseph N&lt;/author&gt;&lt;author&gt;Wang, Jing&lt;/author&gt;&lt;author&gt;McDermott, Jason E&lt;/author&gt;&lt;author&gt;Smith, Richard D&lt;/author&gt;&lt;author&gt;Rodland, Karin D&lt;/author&gt;&lt;author&gt;Metz, Thomas O&lt;/author&gt;&lt;author&gt;Pounds, Joel G&lt;/author&gt;&lt;/authors&gt;&lt;/contributors&gt;&lt;titles&gt;&lt;title&gt;Review, evaluation, and discussion of the challenges of missing value imputation for mass spectrometry-based label-free global proteomics&lt;/title&gt;&lt;secondary-title&gt;Journal of proteome research&lt;/secondary-title&gt;&lt;/titles&gt;&lt;periodical&gt;&lt;full-title&gt;Journal of proteome research&lt;/full-title&gt;&lt;/periodical&gt;&lt;pages&gt;1993-2001&lt;/pages&gt;&lt;volume&gt;14&lt;/volume&gt;&lt;number&gt;5&lt;/number&gt;&lt;dates&gt;&lt;year&gt;2015&lt;/year&gt;&lt;/dates&gt;&lt;isbn&gt;1535-3893&lt;/isbn&gt;&lt;urls&gt;&lt;/urls&gt;&lt;/record&gt;&lt;/Cite&gt;&lt;/EndNote&gt;</w:instrText>
      </w:r>
      <w:r>
        <w:fldChar w:fldCharType="separate"/>
      </w:r>
      <w:r w:rsidR="00950840">
        <w:rPr>
          <w:noProof/>
        </w:rPr>
        <w:t>[4]</w:t>
      </w:r>
      <w:r>
        <w:fldChar w:fldCharType="end"/>
      </w:r>
      <w:r w:rsidRPr="00E01D63">
        <w:t>. In genomics data, completion is normally higher, although missing values do occur, especially at low abundance levels</w:t>
      </w:r>
      <w:r>
        <w:t xml:space="preserve"> (this </w:t>
      </w:r>
      <w:r w:rsidRPr="00E01D63">
        <w:t>is a form of MNAR</w:t>
      </w:r>
      <w:r>
        <w:t>)</w:t>
      </w:r>
      <w:r w:rsidRPr="00E01D63">
        <w:t>. If missing values aggregate mostly at low abundance levels with high coefficient of variances, imputation may not provide satisfactory outcomes. Some normalization strategies e.g. gene fuzzy scoring (GFS) advocate ignoring noise from lower abundance levels due to higher noise</w:t>
      </w:r>
      <w:r>
        <w:t xml:space="preserve"> </w:t>
      </w:r>
      <w:r>
        <w:fldChar w:fldCharType="begin"/>
      </w:r>
      <w:r w:rsidR="00950840">
        <w:instrText xml:space="preserve"> ADDIN EN.CITE &lt;EndNote&gt;&lt;Cite&gt;&lt;Author&gt;Belorkar&lt;/Author&gt;&lt;Year&gt;2016&lt;/Year&gt;&lt;RecNum&gt;56&lt;/RecNum&gt;&lt;DisplayText&gt;[5]&lt;/DisplayText&gt;&lt;record&gt;&lt;rec-number&gt;56&lt;/rec-number&gt;&lt;foreign-keys&gt;&lt;key app="EN" db-id="p2wfrs0e8wvda9e9tpaxewpcesvzw05frw2a" timestamp="1604652987"&gt;56&lt;/key&gt;&lt;/foreign-keys&gt;&lt;ref-type name="Journal Article"&gt;17&lt;/ref-type&gt;&lt;contributors&gt;&lt;authors&gt;&lt;author&gt;Belorkar, Abha&lt;/author&gt;&lt;author&gt;Wong, Limsoon&lt;/author&gt;&lt;/authors&gt;&lt;/contributors&gt;&lt;titles&gt;&lt;title&gt;GFS: fuzzy preprocessing for effective gene expression analysis&lt;/title&gt;&lt;secondary-title&gt;BMC bioinformatics&lt;/secondary-title&gt;&lt;/titles&gt;&lt;periodical&gt;&lt;full-title&gt;BMC bioinformatics&lt;/full-title&gt;&lt;/periodical&gt;&lt;pages&gt;540&lt;/pages&gt;&lt;volume&gt;17&lt;/volume&gt;&lt;number&gt;17&lt;/number&gt;&lt;dates&gt;&lt;year&gt;2016&lt;/year&gt;&lt;/dates&gt;&lt;isbn&gt;1471-2105&lt;/isbn&gt;&lt;urls&gt;&lt;/urls&gt;&lt;/record&gt;&lt;/Cite&gt;&lt;/EndNote&gt;</w:instrText>
      </w:r>
      <w:r>
        <w:fldChar w:fldCharType="separate"/>
      </w:r>
      <w:r w:rsidR="00950840">
        <w:rPr>
          <w:noProof/>
        </w:rPr>
        <w:t>[5]</w:t>
      </w:r>
      <w:r>
        <w:fldChar w:fldCharType="end"/>
      </w:r>
      <w:r>
        <w:t xml:space="preserve">. </w:t>
      </w:r>
    </w:p>
    <w:p w14:paraId="51BB4AAD" w14:textId="77777777" w:rsidR="00D764B0" w:rsidRDefault="00D764B0" w:rsidP="00010492"/>
    <w:p w14:paraId="167D4136" w14:textId="3138239F" w:rsidR="00F96B9E" w:rsidRDefault="00130EFB" w:rsidP="00075019">
      <w:pPr>
        <w:pStyle w:val="1"/>
        <w:spacing w:line="360" w:lineRule="auto"/>
      </w:pPr>
      <w:r>
        <w:t>Conclusions</w:t>
      </w:r>
    </w:p>
    <w:p w14:paraId="5B177BAB" w14:textId="4729CC30" w:rsidR="00717213" w:rsidRDefault="00717213" w:rsidP="00717213">
      <w:pPr>
        <w:spacing w:line="360" w:lineRule="auto"/>
      </w:pPr>
      <w:r>
        <w:t xml:space="preserve">This work illustrates the importance of batch-sensitization in MVI data processing. </w:t>
      </w:r>
      <w:r w:rsidR="00680FA9">
        <w:t xml:space="preserve">Although we used rather simplistic simulations to illustrate our points, </w:t>
      </w:r>
      <w:r w:rsidR="00F52667">
        <w:t xml:space="preserve">the results are consistent, and highlights the importance of </w:t>
      </w:r>
      <w:r w:rsidR="00302A78">
        <w:t>using bioinformatics algorithms more cleverly. We also need to recognize that they do not operate independently, and can confound each other.</w:t>
      </w:r>
    </w:p>
    <w:p w14:paraId="2EF02FDB" w14:textId="77777777" w:rsidR="00717213" w:rsidRDefault="00717213" w:rsidP="00717213">
      <w:pPr>
        <w:spacing w:line="360" w:lineRule="auto"/>
      </w:pPr>
    </w:p>
    <w:p w14:paraId="4F68AB24" w14:textId="4F03ACCB" w:rsidR="00717213" w:rsidRDefault="008D0BB6" w:rsidP="00717213">
      <w:pPr>
        <w:spacing w:line="360" w:lineRule="auto"/>
      </w:pPr>
      <w:r>
        <w:t>Unexplored themes (f</w:t>
      </w:r>
      <w:r w:rsidR="00717213">
        <w:t>uture work</w:t>
      </w:r>
      <w:r>
        <w:t>)</w:t>
      </w:r>
      <w:r w:rsidR="00717213">
        <w:t xml:space="preserve"> may take into account other forms of MVs such as MAR and MNAR, which are known to impact downstream analyses </w:t>
      </w:r>
      <w:r w:rsidR="00717213">
        <w:fldChar w:fldCharType="begin"/>
      </w:r>
      <w:r w:rsidR="00950840">
        <w:instrText xml:space="preserve"> ADDIN EN.CITE &lt;EndNote&gt;&lt;Cite&gt;&lt;Author&gt;Liu&lt;/Author&gt;&lt;Year&gt;2020&lt;/Year&gt;&lt;RecNum&gt;59&lt;/RecNum&gt;&lt;DisplayText&gt;[6]&lt;/DisplayText&gt;&lt;record&gt;&lt;rec-number&gt;59&lt;/rec-number&gt;&lt;foreign-keys&gt;&lt;key app="EN" db-id="p2wfrs0e8wvda9e9tpaxewpcesvzw05frw2a" timestamp="1605834857"&gt;59&lt;/key&gt;&lt;/foreign-keys&gt;&lt;ref-type name="Journal Article"&gt;17&lt;/ref-type&gt;&lt;contributors&gt;&lt;authors&gt;&lt;author&gt;Liu, Mingyi&lt;/author&gt;&lt;author&gt;Dongre, Ashok&lt;/author&gt;&lt;/authors&gt;&lt;/contributors&gt;&lt;titles&gt;&lt;title&gt;Proper imputation of missing values in proteomics datasets for differential expression analysis&lt;/title&gt;&lt;secondary-title&gt;Briefings in Bioinformatics&lt;/secondary-title&gt;&lt;/titles&gt;&lt;periodical&gt;&lt;full-title&gt;Briefings in Bioinformatics&lt;/full-title&gt;&lt;/periodical&gt;&lt;dates&gt;&lt;year&gt;2020&lt;/year&gt;&lt;/dates&gt;&lt;isbn&gt;1477-4054&lt;/isbn&gt;&lt;urls&gt;&lt;related-urls&gt;&lt;url&gt;https://doi.org/10.1093/bib/bbaa112&lt;/url&gt;&lt;/related-urls&gt;&lt;/urls&gt;&lt;custom1&gt;bbaa112&lt;/custom1&gt;&lt;electronic-resource-num&gt;10.1093/bib/bbaa112&lt;/electronic-resource-num&gt;&lt;access-date&gt;11/20/2020&lt;/access-date&gt;&lt;/record&gt;&lt;/Cite&gt;&lt;/EndNote&gt;</w:instrText>
      </w:r>
      <w:r w:rsidR="00717213">
        <w:fldChar w:fldCharType="separate"/>
      </w:r>
      <w:r w:rsidR="00950840">
        <w:rPr>
          <w:noProof/>
        </w:rPr>
        <w:t>[6]</w:t>
      </w:r>
      <w:r w:rsidR="00717213">
        <w:fldChar w:fldCharType="end"/>
      </w:r>
      <w:r w:rsidR="00717213">
        <w:t xml:space="preserve">. Amongst MVIs, we have opted for the simplest mean-based imputation method which is purely univariate. Global methods and other more sophisticated methods are not explored here. But we expect that these approaches </w:t>
      </w:r>
      <w:r w:rsidR="007814C7">
        <w:t>should also work better with batch sensitization</w:t>
      </w:r>
      <w:r w:rsidR="007D6F85">
        <w:t>, should a non-negligible batch effect be present</w:t>
      </w:r>
      <w:r w:rsidR="007814C7">
        <w:t xml:space="preserve">. </w:t>
      </w:r>
    </w:p>
    <w:p w14:paraId="1ED0D5B1" w14:textId="77777777" w:rsidR="00717213" w:rsidRDefault="00717213" w:rsidP="00075019">
      <w:pPr>
        <w:spacing w:line="360" w:lineRule="auto"/>
      </w:pPr>
    </w:p>
    <w:p w14:paraId="405DD76E" w14:textId="6B64824F" w:rsidR="009D74B5" w:rsidRPr="00F17153" w:rsidRDefault="00A86184" w:rsidP="00075019">
      <w:pPr>
        <w:spacing w:line="360" w:lineRule="auto"/>
      </w:pPr>
      <w:r>
        <w:lastRenderedPageBreak/>
        <w:t xml:space="preserve">Finally, </w:t>
      </w:r>
      <w:r w:rsidR="00B10776">
        <w:t>m</w:t>
      </w:r>
      <w:r w:rsidR="00877906" w:rsidRPr="00877906">
        <w:t xml:space="preserve">issing data is pervasive in </w:t>
      </w:r>
      <w:r w:rsidR="00B10776">
        <w:t>biomedical research.</w:t>
      </w:r>
      <w:r w:rsidR="00877906" w:rsidRPr="00877906">
        <w:t xml:space="preserve"> </w:t>
      </w:r>
      <w:r w:rsidR="00B10776">
        <w:t>I</w:t>
      </w:r>
      <w:r w:rsidR="00877906" w:rsidRPr="00877906">
        <w:t>mputing without considering batch factors (batch sensitization) produces confounding effects. We show that M2 (batch-sensitiz</w:t>
      </w:r>
      <w:r w:rsidR="00790E6A">
        <w:t>ation</w:t>
      </w:r>
      <w:r w:rsidR="00877906" w:rsidRPr="00877906">
        <w:t>) gives the best imputation accuracy after batch correction. We also show that imputation by M1 (global) and M3 (cross-batch) introduce</w:t>
      </w:r>
      <w:r w:rsidR="00210FA1">
        <w:t>s</w:t>
      </w:r>
      <w:r w:rsidR="00877906" w:rsidRPr="00877906">
        <w:t xml:space="preserve"> noise, contribut</w:t>
      </w:r>
      <w:r w:rsidR="00971633">
        <w:t>ing</w:t>
      </w:r>
      <w:r w:rsidR="00877906" w:rsidRPr="00877906">
        <w:t xml:space="preserve"> directly towards false positives and false negatives. These results are consistent given various batch effect simulation strategies. We conclude that performing MVI without considering carefully important co-variates (such as batch effects) can mislead.</w:t>
      </w:r>
    </w:p>
    <w:p w14:paraId="0790B864" w14:textId="77777777" w:rsidR="00C35B1D" w:rsidRPr="00E46037" w:rsidRDefault="00C35B1D">
      <w:pPr>
        <w:spacing w:line="360" w:lineRule="auto"/>
        <w:rPr>
          <w:lang w:eastAsia="en-US"/>
        </w:rPr>
      </w:pPr>
    </w:p>
    <w:p w14:paraId="52768587" w14:textId="530E0A0B" w:rsidR="00037F14" w:rsidRPr="00D429EB" w:rsidRDefault="00037F14" w:rsidP="00075019">
      <w:pPr>
        <w:pStyle w:val="1"/>
        <w:spacing w:line="360" w:lineRule="auto"/>
      </w:pPr>
      <w:r w:rsidRPr="00D429EB">
        <w:t>Authors’ contributions</w:t>
      </w:r>
    </w:p>
    <w:p w14:paraId="27ED752B" w14:textId="71173DF0" w:rsidR="00970BF1" w:rsidRPr="00D429EB" w:rsidRDefault="00073B73" w:rsidP="00075019">
      <w:pPr>
        <w:spacing w:line="360" w:lineRule="auto"/>
      </w:pPr>
      <w:r>
        <w:t xml:space="preserve">WJK and </w:t>
      </w:r>
      <w:r w:rsidR="005F77A3">
        <w:t>PYQS</w:t>
      </w:r>
      <w:r w:rsidR="005F77A3" w:rsidRPr="00D429EB">
        <w:t xml:space="preserve"> </w:t>
      </w:r>
      <w:r w:rsidR="005F77A3">
        <w:t xml:space="preserve">implemented analyses </w:t>
      </w:r>
      <w:r w:rsidR="005F77A3" w:rsidRPr="00D429EB">
        <w:t>and development of figures.</w:t>
      </w:r>
      <w:r w:rsidR="00A4505C">
        <w:t xml:space="preserve"> LW provided critical feedback, and co-wrote the manuscript.</w:t>
      </w:r>
      <w:r w:rsidRPr="00073B73">
        <w:t xml:space="preserve"> </w:t>
      </w:r>
      <w:r w:rsidRPr="00D429EB">
        <w:t xml:space="preserve">WWBG </w:t>
      </w:r>
      <w:r>
        <w:t>conceptualized</w:t>
      </w:r>
      <w:r w:rsidRPr="00D429EB">
        <w:t xml:space="preserve"> and wrote the manuscript.</w:t>
      </w:r>
    </w:p>
    <w:p w14:paraId="419C3A46" w14:textId="77777777" w:rsidR="00435C3F" w:rsidRPr="00D429EB" w:rsidRDefault="00435C3F" w:rsidP="00075019">
      <w:pPr>
        <w:spacing w:line="360" w:lineRule="auto"/>
      </w:pPr>
    </w:p>
    <w:p w14:paraId="5BB4C664" w14:textId="1CE619B7" w:rsidR="00381868" w:rsidRPr="00D429EB" w:rsidRDefault="008100DE" w:rsidP="00075019">
      <w:pPr>
        <w:pStyle w:val="1"/>
        <w:spacing w:line="360" w:lineRule="auto"/>
      </w:pPr>
      <w:r>
        <w:t>Declaration of interests</w:t>
      </w:r>
    </w:p>
    <w:p w14:paraId="412BC704" w14:textId="76332109" w:rsidR="00381868" w:rsidRDefault="00C12F90" w:rsidP="00075019">
      <w:pPr>
        <w:spacing w:line="360" w:lineRule="auto"/>
      </w:pPr>
      <w:r w:rsidRPr="00D429EB">
        <w:t>The authors declare no competing interests.</w:t>
      </w:r>
    </w:p>
    <w:p w14:paraId="228743D1" w14:textId="593359EE" w:rsidR="00CD7B92" w:rsidRDefault="00CD7B92" w:rsidP="00075019">
      <w:pPr>
        <w:spacing w:line="360" w:lineRule="auto"/>
      </w:pPr>
    </w:p>
    <w:p w14:paraId="6DC23ECA" w14:textId="77777777" w:rsidR="00C35B1D" w:rsidRPr="00D429EB" w:rsidRDefault="00C35B1D">
      <w:pPr>
        <w:pStyle w:val="1"/>
        <w:spacing w:line="360" w:lineRule="auto"/>
      </w:pPr>
      <w:r w:rsidRPr="00D429EB">
        <w:t>Acknowledgments</w:t>
      </w:r>
    </w:p>
    <w:p w14:paraId="4FEFBE9F" w14:textId="42B77B2C" w:rsidR="00C35B1D" w:rsidRPr="00D429EB" w:rsidRDefault="00C35B1D">
      <w:pPr>
        <w:spacing w:line="360" w:lineRule="auto"/>
      </w:pPr>
      <w:r w:rsidRPr="00D429EB">
        <w:t xml:space="preserve">WWBG acknowledges support </w:t>
      </w:r>
      <w:r>
        <w:t xml:space="preserve">an </w:t>
      </w:r>
      <w:r w:rsidRPr="003B5826">
        <w:t xml:space="preserve">Ministry of Education </w:t>
      </w:r>
      <w:r>
        <w:t>(MOE), Singapore Tier 1 grant (</w:t>
      </w:r>
      <w:r w:rsidRPr="00D429EB">
        <w:t>Grant No.</w:t>
      </w:r>
      <w:r>
        <w:t xml:space="preserve"> </w:t>
      </w:r>
      <w:r w:rsidRPr="002550D6">
        <w:t>RG35/20</w:t>
      </w:r>
      <w:r>
        <w:t>)</w:t>
      </w:r>
      <w:r w:rsidRPr="00D429EB">
        <w:t>.</w:t>
      </w:r>
    </w:p>
    <w:p w14:paraId="3B70C1B0" w14:textId="77777777" w:rsidR="00C35B1D" w:rsidRDefault="00C35B1D">
      <w:pPr>
        <w:spacing w:line="360" w:lineRule="auto"/>
      </w:pPr>
    </w:p>
    <w:p w14:paraId="7E0E9024" w14:textId="4F4BD87B" w:rsidR="00AB3908" w:rsidRPr="00D429EB" w:rsidRDefault="00381868" w:rsidP="00075019">
      <w:pPr>
        <w:pStyle w:val="1"/>
        <w:spacing w:line="360" w:lineRule="auto"/>
      </w:pPr>
      <w:r w:rsidRPr="00F07E19">
        <w:t>References</w:t>
      </w:r>
    </w:p>
    <w:p w14:paraId="7DFABEAF" w14:textId="77777777" w:rsidR="00950840" w:rsidRPr="00950840" w:rsidRDefault="005F4425" w:rsidP="00950840">
      <w:pPr>
        <w:pStyle w:val="EndNoteBibliography"/>
        <w:ind w:left="720" w:hanging="720"/>
        <w:rPr>
          <w:noProof/>
        </w:rPr>
      </w:pPr>
      <w:r>
        <w:fldChar w:fldCharType="begin"/>
      </w:r>
      <w:r>
        <w:instrText xml:space="preserve"> ADDIN EN.REFLIST </w:instrText>
      </w:r>
      <w:r>
        <w:fldChar w:fldCharType="separate"/>
      </w:r>
      <w:r w:rsidR="00950840" w:rsidRPr="00950840">
        <w:rPr>
          <w:b/>
          <w:noProof/>
        </w:rPr>
        <w:t>1</w:t>
      </w:r>
      <w:r w:rsidR="00950840" w:rsidRPr="00950840">
        <w:rPr>
          <w:b/>
          <w:noProof/>
        </w:rPr>
        <w:tab/>
      </w:r>
      <w:r w:rsidR="00950840" w:rsidRPr="00950840">
        <w:rPr>
          <w:noProof/>
        </w:rPr>
        <w:t xml:space="preserve">Aittokallio, T. (2009) Dealing with missing values in large-scale studies: microarray data imputation and beyond. </w:t>
      </w:r>
      <w:r w:rsidR="00950840" w:rsidRPr="00950840">
        <w:rPr>
          <w:i/>
          <w:noProof/>
        </w:rPr>
        <w:t>Briefings in Bioinformatics</w:t>
      </w:r>
      <w:r w:rsidR="00950840" w:rsidRPr="00950840">
        <w:rPr>
          <w:noProof/>
        </w:rPr>
        <w:t xml:space="preserve"> 11 (2), 253-264</w:t>
      </w:r>
    </w:p>
    <w:p w14:paraId="5F570253" w14:textId="77777777" w:rsidR="00950840" w:rsidRPr="00950840" w:rsidRDefault="00950840" w:rsidP="00950840">
      <w:pPr>
        <w:pStyle w:val="EndNoteBibliography"/>
        <w:ind w:left="720" w:hanging="720"/>
        <w:rPr>
          <w:noProof/>
        </w:rPr>
      </w:pPr>
      <w:r w:rsidRPr="00950840">
        <w:rPr>
          <w:b/>
          <w:noProof/>
        </w:rPr>
        <w:t>2</w:t>
      </w:r>
      <w:r w:rsidRPr="00950840">
        <w:rPr>
          <w:b/>
          <w:noProof/>
        </w:rPr>
        <w:tab/>
      </w:r>
      <w:r w:rsidRPr="00950840">
        <w:rPr>
          <w:noProof/>
        </w:rPr>
        <w:t xml:space="preserve">Goh, W.W.B. et al. (2017) Why batch effects matter in omics data, and how to avoid them. </w:t>
      </w:r>
      <w:r w:rsidRPr="00950840">
        <w:rPr>
          <w:i/>
          <w:noProof/>
        </w:rPr>
        <w:t>Trends in biotechnology</w:t>
      </w:r>
      <w:r w:rsidRPr="00950840">
        <w:rPr>
          <w:noProof/>
        </w:rPr>
        <w:t xml:space="preserve"> 35 (6), 498-507</w:t>
      </w:r>
    </w:p>
    <w:p w14:paraId="4ADD6F1E" w14:textId="77777777" w:rsidR="00950840" w:rsidRPr="00950840" w:rsidRDefault="00950840" w:rsidP="00950840">
      <w:pPr>
        <w:pStyle w:val="EndNoteBibliography"/>
        <w:ind w:left="720" w:hanging="720"/>
        <w:rPr>
          <w:noProof/>
        </w:rPr>
      </w:pPr>
      <w:r w:rsidRPr="00950840">
        <w:rPr>
          <w:b/>
          <w:noProof/>
        </w:rPr>
        <w:lastRenderedPageBreak/>
        <w:t>3</w:t>
      </w:r>
      <w:r w:rsidRPr="00950840">
        <w:rPr>
          <w:b/>
          <w:noProof/>
        </w:rPr>
        <w:tab/>
      </w:r>
      <w:r w:rsidRPr="00950840">
        <w:rPr>
          <w:noProof/>
        </w:rPr>
        <w:t xml:space="preserve">Reese, S.E. et al. (2013) A new statistic for identifying batch effects in high-throughput genomic data that uses guided principal component analysis. </w:t>
      </w:r>
      <w:r w:rsidRPr="00950840">
        <w:rPr>
          <w:i/>
          <w:noProof/>
        </w:rPr>
        <w:t>Bioinformatics</w:t>
      </w:r>
      <w:r w:rsidRPr="00950840">
        <w:rPr>
          <w:noProof/>
        </w:rPr>
        <w:t xml:space="preserve"> 29 (22), 2877-2883</w:t>
      </w:r>
    </w:p>
    <w:p w14:paraId="7843B31B" w14:textId="77777777" w:rsidR="00950840" w:rsidRPr="00950840" w:rsidRDefault="00950840" w:rsidP="00950840">
      <w:pPr>
        <w:pStyle w:val="EndNoteBibliography"/>
        <w:ind w:left="720" w:hanging="720"/>
        <w:rPr>
          <w:noProof/>
        </w:rPr>
      </w:pPr>
      <w:r w:rsidRPr="00950840">
        <w:rPr>
          <w:b/>
          <w:noProof/>
        </w:rPr>
        <w:t>4</w:t>
      </w:r>
      <w:r w:rsidRPr="00950840">
        <w:rPr>
          <w:b/>
          <w:noProof/>
        </w:rPr>
        <w:tab/>
      </w:r>
      <w:r w:rsidRPr="00950840">
        <w:rPr>
          <w:noProof/>
        </w:rPr>
        <w:t xml:space="preserve">Webb-Robertson, B.-J.M. et al. (2015) Review, evaluation, and discussion of the challenges of missing value imputation for mass spectrometry-based label-free global proteomics. </w:t>
      </w:r>
      <w:r w:rsidRPr="00950840">
        <w:rPr>
          <w:i/>
          <w:noProof/>
        </w:rPr>
        <w:t>Journal of proteome research</w:t>
      </w:r>
      <w:r w:rsidRPr="00950840">
        <w:rPr>
          <w:noProof/>
        </w:rPr>
        <w:t xml:space="preserve"> 14 (5), 1993-2001</w:t>
      </w:r>
    </w:p>
    <w:p w14:paraId="67EDF923" w14:textId="77777777" w:rsidR="00950840" w:rsidRPr="00950840" w:rsidRDefault="00950840" w:rsidP="00950840">
      <w:pPr>
        <w:pStyle w:val="EndNoteBibliography"/>
        <w:ind w:left="720" w:hanging="720"/>
        <w:rPr>
          <w:noProof/>
        </w:rPr>
      </w:pPr>
      <w:r w:rsidRPr="00950840">
        <w:rPr>
          <w:b/>
          <w:noProof/>
        </w:rPr>
        <w:t>5</w:t>
      </w:r>
      <w:r w:rsidRPr="00950840">
        <w:rPr>
          <w:b/>
          <w:noProof/>
        </w:rPr>
        <w:tab/>
      </w:r>
      <w:r w:rsidRPr="00950840">
        <w:rPr>
          <w:noProof/>
        </w:rPr>
        <w:t xml:space="preserve">Belorkar, A. and Wong, L. (2016) GFS: fuzzy preprocessing for effective gene expression analysis. </w:t>
      </w:r>
      <w:r w:rsidRPr="00950840">
        <w:rPr>
          <w:i/>
          <w:noProof/>
        </w:rPr>
        <w:t>BMC bioinformatics</w:t>
      </w:r>
      <w:r w:rsidRPr="00950840">
        <w:rPr>
          <w:noProof/>
        </w:rPr>
        <w:t xml:space="preserve"> 17 (17), 540</w:t>
      </w:r>
    </w:p>
    <w:p w14:paraId="35452BFA" w14:textId="77777777" w:rsidR="00950840" w:rsidRPr="00950840" w:rsidRDefault="00950840" w:rsidP="00950840">
      <w:pPr>
        <w:pStyle w:val="EndNoteBibliography"/>
        <w:ind w:left="720" w:hanging="720"/>
        <w:rPr>
          <w:i/>
          <w:noProof/>
        </w:rPr>
      </w:pPr>
      <w:r w:rsidRPr="00950840">
        <w:rPr>
          <w:b/>
          <w:noProof/>
        </w:rPr>
        <w:t>6</w:t>
      </w:r>
      <w:r w:rsidRPr="00950840">
        <w:rPr>
          <w:b/>
          <w:noProof/>
        </w:rPr>
        <w:tab/>
      </w:r>
      <w:r w:rsidRPr="00950840">
        <w:rPr>
          <w:noProof/>
        </w:rPr>
        <w:t xml:space="preserve">Liu, M. and Dongre, A. (2020) Proper imputation of missing values in proteomics datasets for differential expression analysis. </w:t>
      </w:r>
      <w:r w:rsidRPr="00950840">
        <w:rPr>
          <w:i/>
          <w:noProof/>
        </w:rPr>
        <w:t>Briefings in Bioinformatics</w:t>
      </w:r>
    </w:p>
    <w:p w14:paraId="7D9C317A" w14:textId="2F7BA3BC" w:rsidR="00FA6582" w:rsidRPr="00EF3089" w:rsidRDefault="005F4425" w:rsidP="00075019">
      <w:pPr>
        <w:pStyle w:val="EndNoteBibliography"/>
        <w:spacing w:line="360" w:lineRule="auto"/>
        <w:ind w:left="720" w:hanging="720"/>
        <w:rPr>
          <w:noProof/>
        </w:rPr>
      </w:pPr>
      <w:r>
        <w:fldChar w:fldCharType="end"/>
      </w:r>
    </w:p>
    <w:p w14:paraId="131A2436" w14:textId="77777777" w:rsidR="009539E1" w:rsidRPr="00D429EB" w:rsidRDefault="009539E1" w:rsidP="00075019">
      <w:pPr>
        <w:pStyle w:val="1"/>
        <w:spacing w:line="360" w:lineRule="auto"/>
      </w:pPr>
      <w:r>
        <w:t>Figure titles and legends</w:t>
      </w:r>
    </w:p>
    <w:p w14:paraId="5E6FBA2B" w14:textId="77777777" w:rsidR="004D5047" w:rsidRPr="00D55AD4" w:rsidRDefault="004D5047" w:rsidP="00075019">
      <w:pPr>
        <w:spacing w:line="360" w:lineRule="auto"/>
        <w:rPr>
          <w:i/>
        </w:rPr>
      </w:pPr>
    </w:p>
    <w:p w14:paraId="06E898F3" w14:textId="77777777" w:rsidR="00141B69" w:rsidRDefault="009539E1" w:rsidP="00075019">
      <w:pPr>
        <w:pStyle w:val="1"/>
        <w:spacing w:line="360" w:lineRule="auto"/>
      </w:pPr>
      <w:r>
        <w:t>Tables, table titles and legends</w:t>
      </w:r>
    </w:p>
    <w:p w14:paraId="2599A0BD" w14:textId="67EDDE58" w:rsidR="00DE68DF" w:rsidRPr="001A4D42" w:rsidRDefault="00DE68DF" w:rsidP="00075019">
      <w:pPr>
        <w:spacing w:line="360" w:lineRule="auto"/>
      </w:pPr>
    </w:p>
    <w:sectPr w:rsidR="00DE68DF" w:rsidRPr="001A4D42" w:rsidSect="003974EB">
      <w:footerReference w:type="default" r:id="rId18"/>
      <w:pgSz w:w="11906" w:h="16838" w:code="9"/>
      <w:pgMar w:top="1440" w:right="1797" w:bottom="1440" w:left="1797" w:header="851" w:footer="992" w:gutter="0"/>
      <w:lnNumType w:countBy="1" w:restart="continuous"/>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0F6241" w14:textId="77777777" w:rsidR="009F11E0" w:rsidRDefault="009F11E0" w:rsidP="00B3353D">
      <w:r>
        <w:separator/>
      </w:r>
    </w:p>
  </w:endnote>
  <w:endnote w:type="continuationSeparator" w:id="0">
    <w:p w14:paraId="39114D7D" w14:textId="77777777" w:rsidR="009F11E0" w:rsidRDefault="009F11E0" w:rsidP="00B3353D">
      <w:r>
        <w:continuationSeparator/>
      </w:r>
    </w:p>
  </w:endnote>
  <w:endnote w:type="continuationNotice" w:id="1">
    <w:p w14:paraId="2A531EFF" w14:textId="77777777" w:rsidR="009F11E0" w:rsidRDefault="009F11E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DejaVu Serif">
    <w:altName w:val="MS Gothic"/>
    <w:charset w:val="80"/>
    <w:family w:val="roman"/>
    <w:pitch w:val="variable"/>
    <w:sig w:usb0="00002A87" w:usb1="08070000" w:usb2="00000010" w:usb3="00000000" w:csb0="000201FF" w:csb1="00000000"/>
  </w:font>
  <w:font w:name="DejaVu Sans">
    <w:altName w:val="MS Gothic"/>
    <w:charset w:val="80"/>
    <w:family w:val="auto"/>
    <w:pitch w:val="variable"/>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3F5835" w14:textId="77777777" w:rsidR="00055D25" w:rsidRDefault="00055D25" w:rsidP="0072332C">
    <w:pPr>
      <w:pStyle w:val="aa"/>
      <w:framePr w:wrap="around" w:vAnchor="text" w:hAnchor="margin" w:xAlign="center" w:y="1"/>
      <w:rPr>
        <w:rStyle w:val="afb"/>
      </w:rPr>
    </w:pPr>
    <w:r>
      <w:rPr>
        <w:rStyle w:val="afb"/>
      </w:rPr>
      <w:fldChar w:fldCharType="begin"/>
    </w:r>
    <w:r>
      <w:rPr>
        <w:rStyle w:val="afb"/>
      </w:rPr>
      <w:instrText xml:space="preserve">PAGE  </w:instrText>
    </w:r>
    <w:r>
      <w:rPr>
        <w:rStyle w:val="afb"/>
      </w:rPr>
      <w:fldChar w:fldCharType="end"/>
    </w:r>
  </w:p>
  <w:p w14:paraId="2F27A8A5" w14:textId="77777777" w:rsidR="00055D25" w:rsidRDefault="00055D25">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E56F51" w14:textId="77777777" w:rsidR="00055D25" w:rsidRDefault="00055D25" w:rsidP="00964E52">
    <w:pPr>
      <w:pStyle w:val="aa"/>
      <w:framePr w:wrap="around" w:vAnchor="text" w:hAnchor="margin" w:xAlign="center" w:y="1"/>
      <w:rPr>
        <w:rStyle w:val="afb"/>
      </w:rPr>
    </w:pPr>
    <w:r>
      <w:rPr>
        <w:rStyle w:val="afb"/>
      </w:rPr>
      <w:fldChar w:fldCharType="begin"/>
    </w:r>
    <w:r>
      <w:rPr>
        <w:rStyle w:val="afb"/>
      </w:rPr>
      <w:instrText xml:space="preserve">PAGE  </w:instrText>
    </w:r>
    <w:r>
      <w:rPr>
        <w:rStyle w:val="afb"/>
      </w:rPr>
      <w:fldChar w:fldCharType="separate"/>
    </w:r>
    <w:r>
      <w:rPr>
        <w:rStyle w:val="afb"/>
        <w:noProof/>
      </w:rPr>
      <w:t>1</w:t>
    </w:r>
    <w:r>
      <w:rPr>
        <w:rStyle w:val="afb"/>
      </w:rPr>
      <w:fldChar w:fldCharType="end"/>
    </w:r>
  </w:p>
  <w:p w14:paraId="32EC337E" w14:textId="77777777" w:rsidR="00055D25" w:rsidRDefault="00055D25">
    <w:pPr>
      <w:pStyle w:val="a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4165749"/>
      <w:docPartObj>
        <w:docPartGallery w:val="Page Numbers (Bottom of Page)"/>
        <w:docPartUnique/>
      </w:docPartObj>
    </w:sdtPr>
    <w:sdtEndPr>
      <w:rPr>
        <w:noProof/>
      </w:rPr>
    </w:sdtEndPr>
    <w:sdtContent>
      <w:p w14:paraId="5811A9D5" w14:textId="537C3FA6" w:rsidR="00D74726" w:rsidRDefault="00D74726">
        <w:pPr>
          <w:pStyle w:val="aa"/>
          <w:jc w:val="right"/>
        </w:pPr>
        <w:r>
          <w:fldChar w:fldCharType="begin"/>
        </w:r>
        <w:r>
          <w:instrText xml:space="preserve"> PAGE   \* MERGEFORMAT </w:instrText>
        </w:r>
        <w:r>
          <w:fldChar w:fldCharType="separate"/>
        </w:r>
        <w:r>
          <w:rPr>
            <w:noProof/>
          </w:rPr>
          <w:t>19</w:t>
        </w:r>
        <w:r>
          <w:rPr>
            <w:noProof/>
          </w:rPr>
          <w:fldChar w:fldCharType="end"/>
        </w:r>
      </w:p>
    </w:sdtContent>
  </w:sdt>
  <w:p w14:paraId="1DDAE70C" w14:textId="77777777" w:rsidR="00D74726" w:rsidRDefault="00D74726">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63B4ED" w14:textId="77777777" w:rsidR="009F11E0" w:rsidRDefault="009F11E0" w:rsidP="00B3353D">
      <w:r>
        <w:separator/>
      </w:r>
    </w:p>
  </w:footnote>
  <w:footnote w:type="continuationSeparator" w:id="0">
    <w:p w14:paraId="5454BC79" w14:textId="77777777" w:rsidR="009F11E0" w:rsidRDefault="009F11E0" w:rsidP="00B3353D">
      <w:r>
        <w:continuationSeparator/>
      </w:r>
    </w:p>
  </w:footnote>
  <w:footnote w:type="continuationNotice" w:id="1">
    <w:p w14:paraId="1B88C62D" w14:textId="77777777" w:rsidR="009F11E0" w:rsidRDefault="009F11E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1D"/>
    <w:multiLevelType w:val="multilevel"/>
    <w:tmpl w:val="A2EA9BFC"/>
    <w:lvl w:ilvl="0">
      <w:start w:val="1"/>
      <w:numFmt w:val="bullet"/>
      <w:lvlText w:val=""/>
      <w:lvlJc w:val="left"/>
      <w:pPr>
        <w:tabs>
          <w:tab w:val="num" w:pos="0"/>
        </w:tabs>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36F5F48"/>
    <w:multiLevelType w:val="multilevel"/>
    <w:tmpl w:val="467A1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4F2C88"/>
    <w:multiLevelType w:val="hybridMultilevel"/>
    <w:tmpl w:val="40CAD138"/>
    <w:lvl w:ilvl="0" w:tplc="84261AE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3" w15:restartNumberingAfterBreak="0">
    <w:nsid w:val="20650B3F"/>
    <w:multiLevelType w:val="hybridMultilevel"/>
    <w:tmpl w:val="E3721144"/>
    <w:lvl w:ilvl="0" w:tplc="A0F09CAE">
      <w:start w:val="1"/>
      <w:numFmt w:val="decimal"/>
      <w:lvlText w:val="%1)"/>
      <w:lvlJc w:val="left"/>
      <w:pPr>
        <w:ind w:left="1080" w:hanging="360"/>
      </w:pPr>
      <w:rPr>
        <w:rFonts w:ascii="Times New Roman" w:eastAsia="宋体" w:hAnsi="Times New Roman" w:cs="Times New Roman"/>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4" w15:restartNumberingAfterBreak="0">
    <w:nsid w:val="206C7F5B"/>
    <w:multiLevelType w:val="hybridMultilevel"/>
    <w:tmpl w:val="D9A4E7DE"/>
    <w:lvl w:ilvl="0" w:tplc="8E32A3B2">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5" w15:restartNumberingAfterBreak="0">
    <w:nsid w:val="22555638"/>
    <w:multiLevelType w:val="hybridMultilevel"/>
    <w:tmpl w:val="E730C012"/>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15:restartNumberingAfterBreak="0">
    <w:nsid w:val="24812CD2"/>
    <w:multiLevelType w:val="hybridMultilevel"/>
    <w:tmpl w:val="78189EB4"/>
    <w:lvl w:ilvl="0" w:tplc="CC4AA916">
      <w:start w:val="1"/>
      <w:numFmt w:val="bullet"/>
      <w:lvlText w:val="•"/>
      <w:lvlJc w:val="left"/>
      <w:pPr>
        <w:tabs>
          <w:tab w:val="num" w:pos="720"/>
        </w:tabs>
        <w:ind w:left="720" w:hanging="360"/>
      </w:pPr>
      <w:rPr>
        <w:rFonts w:ascii="Arial" w:hAnsi="Arial" w:hint="default"/>
      </w:rPr>
    </w:lvl>
    <w:lvl w:ilvl="1" w:tplc="40709036" w:tentative="1">
      <w:start w:val="1"/>
      <w:numFmt w:val="bullet"/>
      <w:lvlText w:val="•"/>
      <w:lvlJc w:val="left"/>
      <w:pPr>
        <w:tabs>
          <w:tab w:val="num" w:pos="1440"/>
        </w:tabs>
        <w:ind w:left="1440" w:hanging="360"/>
      </w:pPr>
      <w:rPr>
        <w:rFonts w:ascii="Arial" w:hAnsi="Arial" w:hint="default"/>
      </w:rPr>
    </w:lvl>
    <w:lvl w:ilvl="2" w:tplc="F7C2648E" w:tentative="1">
      <w:start w:val="1"/>
      <w:numFmt w:val="bullet"/>
      <w:lvlText w:val="•"/>
      <w:lvlJc w:val="left"/>
      <w:pPr>
        <w:tabs>
          <w:tab w:val="num" w:pos="2160"/>
        </w:tabs>
        <w:ind w:left="2160" w:hanging="360"/>
      </w:pPr>
      <w:rPr>
        <w:rFonts w:ascii="Arial" w:hAnsi="Arial" w:hint="default"/>
      </w:rPr>
    </w:lvl>
    <w:lvl w:ilvl="3" w:tplc="1B5AC8D8" w:tentative="1">
      <w:start w:val="1"/>
      <w:numFmt w:val="bullet"/>
      <w:lvlText w:val="•"/>
      <w:lvlJc w:val="left"/>
      <w:pPr>
        <w:tabs>
          <w:tab w:val="num" w:pos="2880"/>
        </w:tabs>
        <w:ind w:left="2880" w:hanging="360"/>
      </w:pPr>
      <w:rPr>
        <w:rFonts w:ascii="Arial" w:hAnsi="Arial" w:hint="default"/>
      </w:rPr>
    </w:lvl>
    <w:lvl w:ilvl="4" w:tplc="7E249F6C" w:tentative="1">
      <w:start w:val="1"/>
      <w:numFmt w:val="bullet"/>
      <w:lvlText w:val="•"/>
      <w:lvlJc w:val="left"/>
      <w:pPr>
        <w:tabs>
          <w:tab w:val="num" w:pos="3600"/>
        </w:tabs>
        <w:ind w:left="3600" w:hanging="360"/>
      </w:pPr>
      <w:rPr>
        <w:rFonts w:ascii="Arial" w:hAnsi="Arial" w:hint="default"/>
      </w:rPr>
    </w:lvl>
    <w:lvl w:ilvl="5" w:tplc="6FFC7C50" w:tentative="1">
      <w:start w:val="1"/>
      <w:numFmt w:val="bullet"/>
      <w:lvlText w:val="•"/>
      <w:lvlJc w:val="left"/>
      <w:pPr>
        <w:tabs>
          <w:tab w:val="num" w:pos="4320"/>
        </w:tabs>
        <w:ind w:left="4320" w:hanging="360"/>
      </w:pPr>
      <w:rPr>
        <w:rFonts w:ascii="Arial" w:hAnsi="Arial" w:hint="default"/>
      </w:rPr>
    </w:lvl>
    <w:lvl w:ilvl="6" w:tplc="9A4489FA" w:tentative="1">
      <w:start w:val="1"/>
      <w:numFmt w:val="bullet"/>
      <w:lvlText w:val="•"/>
      <w:lvlJc w:val="left"/>
      <w:pPr>
        <w:tabs>
          <w:tab w:val="num" w:pos="5040"/>
        </w:tabs>
        <w:ind w:left="5040" w:hanging="360"/>
      </w:pPr>
      <w:rPr>
        <w:rFonts w:ascii="Arial" w:hAnsi="Arial" w:hint="default"/>
      </w:rPr>
    </w:lvl>
    <w:lvl w:ilvl="7" w:tplc="CC14B4B8" w:tentative="1">
      <w:start w:val="1"/>
      <w:numFmt w:val="bullet"/>
      <w:lvlText w:val="•"/>
      <w:lvlJc w:val="left"/>
      <w:pPr>
        <w:tabs>
          <w:tab w:val="num" w:pos="5760"/>
        </w:tabs>
        <w:ind w:left="5760" w:hanging="360"/>
      </w:pPr>
      <w:rPr>
        <w:rFonts w:ascii="Arial" w:hAnsi="Arial" w:hint="default"/>
      </w:rPr>
    </w:lvl>
    <w:lvl w:ilvl="8" w:tplc="AAE6C990"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30613C5D"/>
    <w:multiLevelType w:val="hybridMultilevel"/>
    <w:tmpl w:val="DFCC5AFE"/>
    <w:lvl w:ilvl="0" w:tplc="FFFFFFF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1AC6081"/>
    <w:multiLevelType w:val="hybridMultilevel"/>
    <w:tmpl w:val="6E48435A"/>
    <w:lvl w:ilvl="0" w:tplc="7C1E319A">
      <w:start w:val="5"/>
      <w:numFmt w:val="bullet"/>
      <w:lvlText w:val="-"/>
      <w:lvlJc w:val="left"/>
      <w:pPr>
        <w:ind w:left="720" w:hanging="360"/>
      </w:pPr>
      <w:rPr>
        <w:rFonts w:ascii="Times New Roman" w:eastAsia="宋体"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12112E3"/>
    <w:multiLevelType w:val="multilevel"/>
    <w:tmpl w:val="8714ADC0"/>
    <w:lvl w:ilvl="0">
      <w:start w:val="1"/>
      <w:numFmt w:val="decimal"/>
      <w:lvlText w:val="%1."/>
      <w:lvlJc w:val="left"/>
      <w:pPr>
        <w:ind w:left="495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581E36BE"/>
    <w:multiLevelType w:val="multilevel"/>
    <w:tmpl w:val="A19A36B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5A86122C"/>
    <w:multiLevelType w:val="hybridMultilevel"/>
    <w:tmpl w:val="C00E633C"/>
    <w:lvl w:ilvl="0" w:tplc="51BA9E0A">
      <w:start w:val="1"/>
      <w:numFmt w:val="bullet"/>
      <w:lvlText w:val=""/>
      <w:lvlJc w:val="left"/>
      <w:pPr>
        <w:ind w:left="720" w:hanging="360"/>
      </w:pPr>
      <w:rPr>
        <w:rFonts w:ascii="Symbol" w:hAnsi="Symbol" w:hint="default"/>
      </w:rPr>
    </w:lvl>
    <w:lvl w:ilvl="1" w:tplc="5924257C">
      <w:start w:val="1"/>
      <w:numFmt w:val="bullet"/>
      <w:lvlText w:val=""/>
      <w:lvlJc w:val="left"/>
      <w:pPr>
        <w:ind w:left="1440" w:hanging="360"/>
      </w:pPr>
      <w:rPr>
        <w:rFonts w:ascii="Symbol" w:hAnsi="Symbol" w:hint="default"/>
      </w:rPr>
    </w:lvl>
    <w:lvl w:ilvl="2" w:tplc="7CA08E6A">
      <w:start w:val="1"/>
      <w:numFmt w:val="bullet"/>
      <w:lvlText w:val=""/>
      <w:lvlJc w:val="left"/>
      <w:pPr>
        <w:ind w:left="2160" w:hanging="360"/>
      </w:pPr>
      <w:rPr>
        <w:rFonts w:ascii="Wingdings" w:hAnsi="Wingdings" w:hint="default"/>
      </w:rPr>
    </w:lvl>
    <w:lvl w:ilvl="3" w:tplc="DE864C02">
      <w:start w:val="1"/>
      <w:numFmt w:val="bullet"/>
      <w:lvlText w:val=""/>
      <w:lvlJc w:val="left"/>
      <w:pPr>
        <w:ind w:left="2880" w:hanging="360"/>
      </w:pPr>
      <w:rPr>
        <w:rFonts w:ascii="Symbol" w:hAnsi="Symbol" w:hint="default"/>
      </w:rPr>
    </w:lvl>
    <w:lvl w:ilvl="4" w:tplc="81201E58">
      <w:start w:val="1"/>
      <w:numFmt w:val="bullet"/>
      <w:lvlText w:val="o"/>
      <w:lvlJc w:val="left"/>
      <w:pPr>
        <w:ind w:left="3600" w:hanging="360"/>
      </w:pPr>
      <w:rPr>
        <w:rFonts w:ascii="Courier New" w:hAnsi="Courier New" w:hint="default"/>
      </w:rPr>
    </w:lvl>
    <w:lvl w:ilvl="5" w:tplc="826E4AD0">
      <w:start w:val="1"/>
      <w:numFmt w:val="bullet"/>
      <w:lvlText w:val=""/>
      <w:lvlJc w:val="left"/>
      <w:pPr>
        <w:ind w:left="4320" w:hanging="360"/>
      </w:pPr>
      <w:rPr>
        <w:rFonts w:ascii="Wingdings" w:hAnsi="Wingdings" w:hint="default"/>
      </w:rPr>
    </w:lvl>
    <w:lvl w:ilvl="6" w:tplc="7DA80A6E">
      <w:start w:val="1"/>
      <w:numFmt w:val="bullet"/>
      <w:lvlText w:val=""/>
      <w:lvlJc w:val="left"/>
      <w:pPr>
        <w:ind w:left="5040" w:hanging="360"/>
      </w:pPr>
      <w:rPr>
        <w:rFonts w:ascii="Symbol" w:hAnsi="Symbol" w:hint="default"/>
      </w:rPr>
    </w:lvl>
    <w:lvl w:ilvl="7" w:tplc="85CAF556">
      <w:start w:val="1"/>
      <w:numFmt w:val="bullet"/>
      <w:lvlText w:val="o"/>
      <w:lvlJc w:val="left"/>
      <w:pPr>
        <w:ind w:left="5760" w:hanging="360"/>
      </w:pPr>
      <w:rPr>
        <w:rFonts w:ascii="Courier New" w:hAnsi="Courier New" w:hint="default"/>
      </w:rPr>
    </w:lvl>
    <w:lvl w:ilvl="8" w:tplc="65CEF0F4">
      <w:start w:val="1"/>
      <w:numFmt w:val="bullet"/>
      <w:lvlText w:val=""/>
      <w:lvlJc w:val="left"/>
      <w:pPr>
        <w:ind w:left="6480" w:hanging="360"/>
      </w:pPr>
      <w:rPr>
        <w:rFonts w:ascii="Wingdings" w:hAnsi="Wingdings" w:hint="default"/>
      </w:rPr>
    </w:lvl>
  </w:abstractNum>
  <w:abstractNum w:abstractNumId="12" w15:restartNumberingAfterBreak="0">
    <w:nsid w:val="637E3326"/>
    <w:multiLevelType w:val="hybridMultilevel"/>
    <w:tmpl w:val="0F885A76"/>
    <w:lvl w:ilvl="0" w:tplc="E878F202">
      <w:start w:val="1"/>
      <w:numFmt w:val="bullet"/>
      <w:lvlText w:val="•"/>
      <w:lvlJc w:val="left"/>
      <w:pPr>
        <w:tabs>
          <w:tab w:val="num" w:pos="720"/>
        </w:tabs>
        <w:ind w:left="720" w:hanging="360"/>
      </w:pPr>
      <w:rPr>
        <w:rFonts w:ascii="Arial" w:hAnsi="Arial" w:hint="default"/>
      </w:rPr>
    </w:lvl>
    <w:lvl w:ilvl="1" w:tplc="BF28D59C" w:tentative="1">
      <w:start w:val="1"/>
      <w:numFmt w:val="bullet"/>
      <w:lvlText w:val="•"/>
      <w:lvlJc w:val="left"/>
      <w:pPr>
        <w:tabs>
          <w:tab w:val="num" w:pos="1440"/>
        </w:tabs>
        <w:ind w:left="1440" w:hanging="360"/>
      </w:pPr>
      <w:rPr>
        <w:rFonts w:ascii="Arial" w:hAnsi="Arial" w:hint="default"/>
      </w:rPr>
    </w:lvl>
    <w:lvl w:ilvl="2" w:tplc="52505D76" w:tentative="1">
      <w:start w:val="1"/>
      <w:numFmt w:val="bullet"/>
      <w:lvlText w:val="•"/>
      <w:lvlJc w:val="left"/>
      <w:pPr>
        <w:tabs>
          <w:tab w:val="num" w:pos="2160"/>
        </w:tabs>
        <w:ind w:left="2160" w:hanging="360"/>
      </w:pPr>
      <w:rPr>
        <w:rFonts w:ascii="Arial" w:hAnsi="Arial" w:hint="default"/>
      </w:rPr>
    </w:lvl>
    <w:lvl w:ilvl="3" w:tplc="D5469010" w:tentative="1">
      <w:start w:val="1"/>
      <w:numFmt w:val="bullet"/>
      <w:lvlText w:val="•"/>
      <w:lvlJc w:val="left"/>
      <w:pPr>
        <w:tabs>
          <w:tab w:val="num" w:pos="2880"/>
        </w:tabs>
        <w:ind w:left="2880" w:hanging="360"/>
      </w:pPr>
      <w:rPr>
        <w:rFonts w:ascii="Arial" w:hAnsi="Arial" w:hint="default"/>
      </w:rPr>
    </w:lvl>
    <w:lvl w:ilvl="4" w:tplc="5D2E2716" w:tentative="1">
      <w:start w:val="1"/>
      <w:numFmt w:val="bullet"/>
      <w:lvlText w:val="•"/>
      <w:lvlJc w:val="left"/>
      <w:pPr>
        <w:tabs>
          <w:tab w:val="num" w:pos="3600"/>
        </w:tabs>
        <w:ind w:left="3600" w:hanging="360"/>
      </w:pPr>
      <w:rPr>
        <w:rFonts w:ascii="Arial" w:hAnsi="Arial" w:hint="default"/>
      </w:rPr>
    </w:lvl>
    <w:lvl w:ilvl="5" w:tplc="D304D3B0" w:tentative="1">
      <w:start w:val="1"/>
      <w:numFmt w:val="bullet"/>
      <w:lvlText w:val="•"/>
      <w:lvlJc w:val="left"/>
      <w:pPr>
        <w:tabs>
          <w:tab w:val="num" w:pos="4320"/>
        </w:tabs>
        <w:ind w:left="4320" w:hanging="360"/>
      </w:pPr>
      <w:rPr>
        <w:rFonts w:ascii="Arial" w:hAnsi="Arial" w:hint="default"/>
      </w:rPr>
    </w:lvl>
    <w:lvl w:ilvl="6" w:tplc="9624541E" w:tentative="1">
      <w:start w:val="1"/>
      <w:numFmt w:val="bullet"/>
      <w:lvlText w:val="•"/>
      <w:lvlJc w:val="left"/>
      <w:pPr>
        <w:tabs>
          <w:tab w:val="num" w:pos="5040"/>
        </w:tabs>
        <w:ind w:left="5040" w:hanging="360"/>
      </w:pPr>
      <w:rPr>
        <w:rFonts w:ascii="Arial" w:hAnsi="Arial" w:hint="default"/>
      </w:rPr>
    </w:lvl>
    <w:lvl w:ilvl="7" w:tplc="6D944B38" w:tentative="1">
      <w:start w:val="1"/>
      <w:numFmt w:val="bullet"/>
      <w:lvlText w:val="•"/>
      <w:lvlJc w:val="left"/>
      <w:pPr>
        <w:tabs>
          <w:tab w:val="num" w:pos="5760"/>
        </w:tabs>
        <w:ind w:left="5760" w:hanging="360"/>
      </w:pPr>
      <w:rPr>
        <w:rFonts w:ascii="Arial" w:hAnsi="Arial" w:hint="default"/>
      </w:rPr>
    </w:lvl>
    <w:lvl w:ilvl="8" w:tplc="283628D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64BC4466"/>
    <w:multiLevelType w:val="hybridMultilevel"/>
    <w:tmpl w:val="7E087252"/>
    <w:lvl w:ilvl="0" w:tplc="A2728D3C">
      <w:start w:val="1"/>
      <w:numFmt w:val="bullet"/>
      <w:lvlText w:val=""/>
      <w:lvlJc w:val="left"/>
      <w:pPr>
        <w:tabs>
          <w:tab w:val="num" w:pos="720"/>
        </w:tabs>
        <w:ind w:left="720" w:hanging="360"/>
      </w:pPr>
      <w:rPr>
        <w:rFonts w:ascii="Symbol" w:hAnsi="Symbol" w:hint="default"/>
        <w:sz w:val="20"/>
      </w:rPr>
    </w:lvl>
    <w:lvl w:ilvl="1" w:tplc="E1BECF82" w:tentative="1">
      <w:start w:val="1"/>
      <w:numFmt w:val="bullet"/>
      <w:lvlText w:val="o"/>
      <w:lvlJc w:val="left"/>
      <w:pPr>
        <w:tabs>
          <w:tab w:val="num" w:pos="1440"/>
        </w:tabs>
        <w:ind w:left="1440" w:hanging="360"/>
      </w:pPr>
      <w:rPr>
        <w:rFonts w:ascii="Courier New" w:hAnsi="Courier New" w:hint="default"/>
        <w:sz w:val="20"/>
      </w:rPr>
    </w:lvl>
    <w:lvl w:ilvl="2" w:tplc="3BE066F6" w:tentative="1">
      <w:start w:val="1"/>
      <w:numFmt w:val="bullet"/>
      <w:lvlText w:val=""/>
      <w:lvlJc w:val="left"/>
      <w:pPr>
        <w:tabs>
          <w:tab w:val="num" w:pos="2160"/>
        </w:tabs>
        <w:ind w:left="2160" w:hanging="360"/>
      </w:pPr>
      <w:rPr>
        <w:rFonts w:ascii="Wingdings" w:hAnsi="Wingdings" w:hint="default"/>
        <w:sz w:val="20"/>
      </w:rPr>
    </w:lvl>
    <w:lvl w:ilvl="3" w:tplc="4942B74E" w:tentative="1">
      <w:start w:val="1"/>
      <w:numFmt w:val="bullet"/>
      <w:lvlText w:val=""/>
      <w:lvlJc w:val="left"/>
      <w:pPr>
        <w:tabs>
          <w:tab w:val="num" w:pos="2880"/>
        </w:tabs>
        <w:ind w:left="2880" w:hanging="360"/>
      </w:pPr>
      <w:rPr>
        <w:rFonts w:ascii="Wingdings" w:hAnsi="Wingdings" w:hint="default"/>
        <w:sz w:val="20"/>
      </w:rPr>
    </w:lvl>
    <w:lvl w:ilvl="4" w:tplc="A0A08A22" w:tentative="1">
      <w:start w:val="1"/>
      <w:numFmt w:val="bullet"/>
      <w:lvlText w:val=""/>
      <w:lvlJc w:val="left"/>
      <w:pPr>
        <w:tabs>
          <w:tab w:val="num" w:pos="3600"/>
        </w:tabs>
        <w:ind w:left="3600" w:hanging="360"/>
      </w:pPr>
      <w:rPr>
        <w:rFonts w:ascii="Wingdings" w:hAnsi="Wingdings" w:hint="default"/>
        <w:sz w:val="20"/>
      </w:rPr>
    </w:lvl>
    <w:lvl w:ilvl="5" w:tplc="E0747622" w:tentative="1">
      <w:start w:val="1"/>
      <w:numFmt w:val="bullet"/>
      <w:lvlText w:val=""/>
      <w:lvlJc w:val="left"/>
      <w:pPr>
        <w:tabs>
          <w:tab w:val="num" w:pos="4320"/>
        </w:tabs>
        <w:ind w:left="4320" w:hanging="360"/>
      </w:pPr>
      <w:rPr>
        <w:rFonts w:ascii="Wingdings" w:hAnsi="Wingdings" w:hint="default"/>
        <w:sz w:val="20"/>
      </w:rPr>
    </w:lvl>
    <w:lvl w:ilvl="6" w:tplc="5F3C0FA8" w:tentative="1">
      <w:start w:val="1"/>
      <w:numFmt w:val="bullet"/>
      <w:lvlText w:val=""/>
      <w:lvlJc w:val="left"/>
      <w:pPr>
        <w:tabs>
          <w:tab w:val="num" w:pos="5040"/>
        </w:tabs>
        <w:ind w:left="5040" w:hanging="360"/>
      </w:pPr>
      <w:rPr>
        <w:rFonts w:ascii="Wingdings" w:hAnsi="Wingdings" w:hint="default"/>
        <w:sz w:val="20"/>
      </w:rPr>
    </w:lvl>
    <w:lvl w:ilvl="7" w:tplc="E160C55E" w:tentative="1">
      <w:start w:val="1"/>
      <w:numFmt w:val="bullet"/>
      <w:lvlText w:val=""/>
      <w:lvlJc w:val="left"/>
      <w:pPr>
        <w:tabs>
          <w:tab w:val="num" w:pos="5760"/>
        </w:tabs>
        <w:ind w:left="5760" w:hanging="360"/>
      </w:pPr>
      <w:rPr>
        <w:rFonts w:ascii="Wingdings" w:hAnsi="Wingdings" w:hint="default"/>
        <w:sz w:val="20"/>
      </w:rPr>
    </w:lvl>
    <w:lvl w:ilvl="8" w:tplc="5BD08F50"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F6F181D"/>
    <w:multiLevelType w:val="hybridMultilevel"/>
    <w:tmpl w:val="4F526F1E"/>
    <w:lvl w:ilvl="0" w:tplc="516CF01E">
      <w:start w:val="1"/>
      <w:numFmt w:val="decimal"/>
      <w:lvlText w:val="%1."/>
      <w:lvlJc w:val="left"/>
      <w:pPr>
        <w:tabs>
          <w:tab w:val="num" w:pos="360"/>
        </w:tabs>
        <w:ind w:left="360" w:hanging="360"/>
      </w:pPr>
      <w:rPr>
        <w:rFonts w:cs="Times New Roman" w:hint="eastAsia"/>
        <w:sz w:val="21"/>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num w:numId="1">
    <w:abstractNumId w:val="11"/>
  </w:num>
  <w:num w:numId="2">
    <w:abstractNumId w:val="14"/>
  </w:num>
  <w:num w:numId="3">
    <w:abstractNumId w:val="5"/>
  </w:num>
  <w:num w:numId="4">
    <w:abstractNumId w:val="13"/>
  </w:num>
  <w:num w:numId="5">
    <w:abstractNumId w:val="4"/>
  </w:num>
  <w:num w:numId="6">
    <w:abstractNumId w:val="0"/>
  </w:num>
  <w:num w:numId="7">
    <w:abstractNumId w:val="3"/>
  </w:num>
  <w:num w:numId="8">
    <w:abstractNumId w:val="2"/>
  </w:num>
  <w:num w:numId="9">
    <w:abstractNumId w:val="7"/>
  </w:num>
  <w:num w:numId="10">
    <w:abstractNumId w:val="8"/>
  </w:num>
  <w:num w:numId="11">
    <w:abstractNumId w:val="12"/>
  </w:num>
  <w:num w:numId="12">
    <w:abstractNumId w:val="6"/>
  </w:num>
  <w:num w:numId="13">
    <w:abstractNumId w:val="9"/>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num>
  <w:num w:numId="1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ong weiwei">
    <w15:presenceInfo w15:providerId="Windows Live" w15:userId="b741ba0569cbed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3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420"/>
  <w:drawingGridVerticalSpacing w:val="156"/>
  <w:displayHorizontalDrawingGridEvery w:val="0"/>
  <w:displayVerticalDrawingGridEvery w:val="2"/>
  <w:characterSpacingControl w:val="compressPunctuation"/>
  <w:noLineBreaksAfter w:lang="zh-CN" w:val="([{·‘“〈《「『【〔〖（．［｛￡￥"/>
  <w:noLineBreaksBefore w:lang="zh-CN" w:val="!),.:;?]}¨·ˇˉ―‖’”…∶、。〃々〉》」』】〕〗！＂＇），．：；？］｀｜｝～￠"/>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Drug Discovery Today&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vfs2af0px5sraeswwx50f5g0rzzw50efv0f&quot;&gt;test-Converted&lt;record-ids&gt;&lt;item&gt;484&lt;/item&gt;&lt;/record-ids&gt;&lt;/item&gt;&lt;/Libraries&gt;"/>
  </w:docVars>
  <w:rsids>
    <w:rsidRoot w:val="00284176"/>
    <w:rsid w:val="0000001C"/>
    <w:rsid w:val="000000AE"/>
    <w:rsid w:val="00000148"/>
    <w:rsid w:val="000001F0"/>
    <w:rsid w:val="00000C16"/>
    <w:rsid w:val="00000D13"/>
    <w:rsid w:val="00001821"/>
    <w:rsid w:val="00001875"/>
    <w:rsid w:val="00001CE2"/>
    <w:rsid w:val="00002249"/>
    <w:rsid w:val="00002756"/>
    <w:rsid w:val="00002982"/>
    <w:rsid w:val="00002993"/>
    <w:rsid w:val="00002B00"/>
    <w:rsid w:val="00002BAB"/>
    <w:rsid w:val="00002D30"/>
    <w:rsid w:val="00002DBE"/>
    <w:rsid w:val="0000312C"/>
    <w:rsid w:val="0000357C"/>
    <w:rsid w:val="00003779"/>
    <w:rsid w:val="00003DD1"/>
    <w:rsid w:val="0000449A"/>
    <w:rsid w:val="00004AAE"/>
    <w:rsid w:val="00004BF0"/>
    <w:rsid w:val="00004E36"/>
    <w:rsid w:val="000054C5"/>
    <w:rsid w:val="000056F8"/>
    <w:rsid w:val="00005AE0"/>
    <w:rsid w:val="00005B9E"/>
    <w:rsid w:val="00005D5A"/>
    <w:rsid w:val="00006317"/>
    <w:rsid w:val="00006876"/>
    <w:rsid w:val="00006CE6"/>
    <w:rsid w:val="000072BD"/>
    <w:rsid w:val="00007650"/>
    <w:rsid w:val="00007EEA"/>
    <w:rsid w:val="0001040F"/>
    <w:rsid w:val="00010492"/>
    <w:rsid w:val="000106FB"/>
    <w:rsid w:val="0001070A"/>
    <w:rsid w:val="000108DA"/>
    <w:rsid w:val="00010A64"/>
    <w:rsid w:val="00010E03"/>
    <w:rsid w:val="00010EA4"/>
    <w:rsid w:val="00010EDB"/>
    <w:rsid w:val="0001144D"/>
    <w:rsid w:val="0001155E"/>
    <w:rsid w:val="0001159C"/>
    <w:rsid w:val="000116A0"/>
    <w:rsid w:val="00011EBE"/>
    <w:rsid w:val="00012277"/>
    <w:rsid w:val="00012453"/>
    <w:rsid w:val="00012AE9"/>
    <w:rsid w:val="00012CFF"/>
    <w:rsid w:val="00013458"/>
    <w:rsid w:val="0001368A"/>
    <w:rsid w:val="000136C9"/>
    <w:rsid w:val="00013B5B"/>
    <w:rsid w:val="00013BF7"/>
    <w:rsid w:val="00013F4E"/>
    <w:rsid w:val="0001449C"/>
    <w:rsid w:val="0001486B"/>
    <w:rsid w:val="000149CA"/>
    <w:rsid w:val="00014DE1"/>
    <w:rsid w:val="00014ED7"/>
    <w:rsid w:val="00015056"/>
    <w:rsid w:val="0001507F"/>
    <w:rsid w:val="00015120"/>
    <w:rsid w:val="000152F7"/>
    <w:rsid w:val="00015380"/>
    <w:rsid w:val="0001538F"/>
    <w:rsid w:val="000159D3"/>
    <w:rsid w:val="00015C36"/>
    <w:rsid w:val="00016460"/>
    <w:rsid w:val="00016614"/>
    <w:rsid w:val="00016621"/>
    <w:rsid w:val="000166F9"/>
    <w:rsid w:val="00016C19"/>
    <w:rsid w:val="000174D1"/>
    <w:rsid w:val="00020095"/>
    <w:rsid w:val="000207F3"/>
    <w:rsid w:val="00020829"/>
    <w:rsid w:val="0002128D"/>
    <w:rsid w:val="00021464"/>
    <w:rsid w:val="00021B29"/>
    <w:rsid w:val="00021CC3"/>
    <w:rsid w:val="00021DA0"/>
    <w:rsid w:val="00021DC0"/>
    <w:rsid w:val="00021EC8"/>
    <w:rsid w:val="00021F57"/>
    <w:rsid w:val="0002248B"/>
    <w:rsid w:val="00022D72"/>
    <w:rsid w:val="0002326A"/>
    <w:rsid w:val="000234A4"/>
    <w:rsid w:val="0002386C"/>
    <w:rsid w:val="00023E5E"/>
    <w:rsid w:val="000241F3"/>
    <w:rsid w:val="00024D70"/>
    <w:rsid w:val="000250C1"/>
    <w:rsid w:val="0002511F"/>
    <w:rsid w:val="00025466"/>
    <w:rsid w:val="000257BE"/>
    <w:rsid w:val="000258A8"/>
    <w:rsid w:val="00026147"/>
    <w:rsid w:val="000262BF"/>
    <w:rsid w:val="0002686B"/>
    <w:rsid w:val="00026A66"/>
    <w:rsid w:val="000277C1"/>
    <w:rsid w:val="00027AD1"/>
    <w:rsid w:val="00027BDD"/>
    <w:rsid w:val="00027E93"/>
    <w:rsid w:val="00030109"/>
    <w:rsid w:val="000303C5"/>
    <w:rsid w:val="00030404"/>
    <w:rsid w:val="00030AF1"/>
    <w:rsid w:val="00030BBF"/>
    <w:rsid w:val="00030CB8"/>
    <w:rsid w:val="00030F9B"/>
    <w:rsid w:val="000310C4"/>
    <w:rsid w:val="000313B7"/>
    <w:rsid w:val="00031618"/>
    <w:rsid w:val="00031A56"/>
    <w:rsid w:val="00031DAB"/>
    <w:rsid w:val="0003217C"/>
    <w:rsid w:val="00032471"/>
    <w:rsid w:val="00032732"/>
    <w:rsid w:val="000329D6"/>
    <w:rsid w:val="00032BF1"/>
    <w:rsid w:val="00032C54"/>
    <w:rsid w:val="00032CAC"/>
    <w:rsid w:val="00032E76"/>
    <w:rsid w:val="00033A1B"/>
    <w:rsid w:val="00033B94"/>
    <w:rsid w:val="00033BC6"/>
    <w:rsid w:val="00033D09"/>
    <w:rsid w:val="00033F8D"/>
    <w:rsid w:val="00034066"/>
    <w:rsid w:val="0003426F"/>
    <w:rsid w:val="00034359"/>
    <w:rsid w:val="000343BD"/>
    <w:rsid w:val="000349B2"/>
    <w:rsid w:val="00034B1A"/>
    <w:rsid w:val="00034BBD"/>
    <w:rsid w:val="00034E15"/>
    <w:rsid w:val="00035940"/>
    <w:rsid w:val="000359AF"/>
    <w:rsid w:val="00035DB3"/>
    <w:rsid w:val="0003618E"/>
    <w:rsid w:val="00036355"/>
    <w:rsid w:val="000367B5"/>
    <w:rsid w:val="0003736C"/>
    <w:rsid w:val="00037698"/>
    <w:rsid w:val="00037A16"/>
    <w:rsid w:val="00037C16"/>
    <w:rsid w:val="00037E86"/>
    <w:rsid w:val="00037F14"/>
    <w:rsid w:val="00040928"/>
    <w:rsid w:val="00040943"/>
    <w:rsid w:val="00040BDE"/>
    <w:rsid w:val="00040C48"/>
    <w:rsid w:val="00040FCD"/>
    <w:rsid w:val="000415C6"/>
    <w:rsid w:val="000417AB"/>
    <w:rsid w:val="00042385"/>
    <w:rsid w:val="0004249B"/>
    <w:rsid w:val="00042B7E"/>
    <w:rsid w:val="00042CCC"/>
    <w:rsid w:val="00042E8F"/>
    <w:rsid w:val="00042F93"/>
    <w:rsid w:val="00043411"/>
    <w:rsid w:val="000435BA"/>
    <w:rsid w:val="000439D2"/>
    <w:rsid w:val="00044638"/>
    <w:rsid w:val="00044D6E"/>
    <w:rsid w:val="00045633"/>
    <w:rsid w:val="000456E5"/>
    <w:rsid w:val="0004593C"/>
    <w:rsid w:val="00045B39"/>
    <w:rsid w:val="000468E1"/>
    <w:rsid w:val="00046A11"/>
    <w:rsid w:val="00046C07"/>
    <w:rsid w:val="00047F88"/>
    <w:rsid w:val="000503CD"/>
    <w:rsid w:val="000507B3"/>
    <w:rsid w:val="00050876"/>
    <w:rsid w:val="0005106F"/>
    <w:rsid w:val="000512C4"/>
    <w:rsid w:val="000516C2"/>
    <w:rsid w:val="000518CD"/>
    <w:rsid w:val="0005227D"/>
    <w:rsid w:val="00052388"/>
    <w:rsid w:val="0005288B"/>
    <w:rsid w:val="00052901"/>
    <w:rsid w:val="000537A0"/>
    <w:rsid w:val="0005481E"/>
    <w:rsid w:val="00054A50"/>
    <w:rsid w:val="00054DF3"/>
    <w:rsid w:val="00055ACD"/>
    <w:rsid w:val="00055AF3"/>
    <w:rsid w:val="00055CB7"/>
    <w:rsid w:val="00055D25"/>
    <w:rsid w:val="00055E4D"/>
    <w:rsid w:val="00055F52"/>
    <w:rsid w:val="00055F96"/>
    <w:rsid w:val="00056181"/>
    <w:rsid w:val="000568E1"/>
    <w:rsid w:val="000569D2"/>
    <w:rsid w:val="00056ADC"/>
    <w:rsid w:val="00056D16"/>
    <w:rsid w:val="00056DD7"/>
    <w:rsid w:val="00056F37"/>
    <w:rsid w:val="00056F85"/>
    <w:rsid w:val="000570DC"/>
    <w:rsid w:val="000573BA"/>
    <w:rsid w:val="000578A0"/>
    <w:rsid w:val="000579FD"/>
    <w:rsid w:val="00057A40"/>
    <w:rsid w:val="00057B6A"/>
    <w:rsid w:val="00057E76"/>
    <w:rsid w:val="00057EBD"/>
    <w:rsid w:val="00060231"/>
    <w:rsid w:val="00060269"/>
    <w:rsid w:val="00060579"/>
    <w:rsid w:val="00060717"/>
    <w:rsid w:val="00060892"/>
    <w:rsid w:val="00060C7A"/>
    <w:rsid w:val="00060CCD"/>
    <w:rsid w:val="00061672"/>
    <w:rsid w:val="000616FA"/>
    <w:rsid w:val="0006195F"/>
    <w:rsid w:val="00061A18"/>
    <w:rsid w:val="00061A64"/>
    <w:rsid w:val="00061ADE"/>
    <w:rsid w:val="00061CD7"/>
    <w:rsid w:val="00061FA7"/>
    <w:rsid w:val="00061FDF"/>
    <w:rsid w:val="000620C2"/>
    <w:rsid w:val="00062234"/>
    <w:rsid w:val="0006247A"/>
    <w:rsid w:val="00062B49"/>
    <w:rsid w:val="00062EA2"/>
    <w:rsid w:val="00063020"/>
    <w:rsid w:val="00063208"/>
    <w:rsid w:val="0006368C"/>
    <w:rsid w:val="0006398B"/>
    <w:rsid w:val="00063D8B"/>
    <w:rsid w:val="00063EFE"/>
    <w:rsid w:val="00064318"/>
    <w:rsid w:val="000646E7"/>
    <w:rsid w:val="00064CE5"/>
    <w:rsid w:val="00066555"/>
    <w:rsid w:val="0006662C"/>
    <w:rsid w:val="00066A28"/>
    <w:rsid w:val="00066B93"/>
    <w:rsid w:val="00066CDE"/>
    <w:rsid w:val="00066CE7"/>
    <w:rsid w:val="0006734E"/>
    <w:rsid w:val="00067625"/>
    <w:rsid w:val="00067B17"/>
    <w:rsid w:val="000700F3"/>
    <w:rsid w:val="000702AB"/>
    <w:rsid w:val="00070659"/>
    <w:rsid w:val="000707C1"/>
    <w:rsid w:val="0007097B"/>
    <w:rsid w:val="00070B26"/>
    <w:rsid w:val="00070BD6"/>
    <w:rsid w:val="00070E2A"/>
    <w:rsid w:val="000711BA"/>
    <w:rsid w:val="0007127C"/>
    <w:rsid w:val="0007149D"/>
    <w:rsid w:val="00071925"/>
    <w:rsid w:val="00071D5E"/>
    <w:rsid w:val="00071DE9"/>
    <w:rsid w:val="00072082"/>
    <w:rsid w:val="000721AE"/>
    <w:rsid w:val="000722E8"/>
    <w:rsid w:val="000723E1"/>
    <w:rsid w:val="00072F11"/>
    <w:rsid w:val="000732E1"/>
    <w:rsid w:val="000733D2"/>
    <w:rsid w:val="0007374D"/>
    <w:rsid w:val="00073846"/>
    <w:rsid w:val="00073B73"/>
    <w:rsid w:val="000743B3"/>
    <w:rsid w:val="000743CE"/>
    <w:rsid w:val="00074415"/>
    <w:rsid w:val="00074B68"/>
    <w:rsid w:val="00074CC8"/>
    <w:rsid w:val="00074FEF"/>
    <w:rsid w:val="00075019"/>
    <w:rsid w:val="000754ED"/>
    <w:rsid w:val="00075B89"/>
    <w:rsid w:val="00075D61"/>
    <w:rsid w:val="00075FE4"/>
    <w:rsid w:val="0007606F"/>
    <w:rsid w:val="00076116"/>
    <w:rsid w:val="00076799"/>
    <w:rsid w:val="00076A9D"/>
    <w:rsid w:val="0007759B"/>
    <w:rsid w:val="00077A54"/>
    <w:rsid w:val="00077EE4"/>
    <w:rsid w:val="000800A8"/>
    <w:rsid w:val="00080EFE"/>
    <w:rsid w:val="000811CD"/>
    <w:rsid w:val="00081472"/>
    <w:rsid w:val="0008155D"/>
    <w:rsid w:val="00081585"/>
    <w:rsid w:val="000818FA"/>
    <w:rsid w:val="00081F44"/>
    <w:rsid w:val="000822E5"/>
    <w:rsid w:val="00082A01"/>
    <w:rsid w:val="00082CC1"/>
    <w:rsid w:val="000830ED"/>
    <w:rsid w:val="00083718"/>
    <w:rsid w:val="0008423E"/>
    <w:rsid w:val="00084536"/>
    <w:rsid w:val="0008467E"/>
    <w:rsid w:val="00084BE5"/>
    <w:rsid w:val="000850C0"/>
    <w:rsid w:val="00085385"/>
    <w:rsid w:val="0008575A"/>
    <w:rsid w:val="00085E13"/>
    <w:rsid w:val="0008607E"/>
    <w:rsid w:val="00086337"/>
    <w:rsid w:val="00086410"/>
    <w:rsid w:val="0008662A"/>
    <w:rsid w:val="000866CA"/>
    <w:rsid w:val="000866F0"/>
    <w:rsid w:val="00086ADC"/>
    <w:rsid w:val="00086BD4"/>
    <w:rsid w:val="00087205"/>
    <w:rsid w:val="0008725C"/>
    <w:rsid w:val="000872EB"/>
    <w:rsid w:val="00087528"/>
    <w:rsid w:val="00087994"/>
    <w:rsid w:val="00087AA1"/>
    <w:rsid w:val="00087AF0"/>
    <w:rsid w:val="00090000"/>
    <w:rsid w:val="00090371"/>
    <w:rsid w:val="000906C1"/>
    <w:rsid w:val="00090CCA"/>
    <w:rsid w:val="0009134C"/>
    <w:rsid w:val="00091B4B"/>
    <w:rsid w:val="0009224E"/>
    <w:rsid w:val="00092489"/>
    <w:rsid w:val="000926A8"/>
    <w:rsid w:val="0009271F"/>
    <w:rsid w:val="0009272B"/>
    <w:rsid w:val="00092B29"/>
    <w:rsid w:val="00092D1A"/>
    <w:rsid w:val="0009364C"/>
    <w:rsid w:val="00093A3C"/>
    <w:rsid w:val="00093C59"/>
    <w:rsid w:val="00093CE5"/>
    <w:rsid w:val="00093D81"/>
    <w:rsid w:val="00094153"/>
    <w:rsid w:val="00094578"/>
    <w:rsid w:val="00094EF1"/>
    <w:rsid w:val="00095363"/>
    <w:rsid w:val="00095AC8"/>
    <w:rsid w:val="00095DD7"/>
    <w:rsid w:val="000967DC"/>
    <w:rsid w:val="000967F8"/>
    <w:rsid w:val="00096B16"/>
    <w:rsid w:val="00096E31"/>
    <w:rsid w:val="0009730D"/>
    <w:rsid w:val="000973A4"/>
    <w:rsid w:val="000A002D"/>
    <w:rsid w:val="000A0807"/>
    <w:rsid w:val="000A0977"/>
    <w:rsid w:val="000A09F0"/>
    <w:rsid w:val="000A0BAE"/>
    <w:rsid w:val="000A0C5F"/>
    <w:rsid w:val="000A0DBA"/>
    <w:rsid w:val="000A0E7C"/>
    <w:rsid w:val="000A1B1B"/>
    <w:rsid w:val="000A207F"/>
    <w:rsid w:val="000A258D"/>
    <w:rsid w:val="000A2951"/>
    <w:rsid w:val="000A2A41"/>
    <w:rsid w:val="000A2C4E"/>
    <w:rsid w:val="000A2C5D"/>
    <w:rsid w:val="000A2E7D"/>
    <w:rsid w:val="000A313A"/>
    <w:rsid w:val="000A31AB"/>
    <w:rsid w:val="000A3DB4"/>
    <w:rsid w:val="000A40CE"/>
    <w:rsid w:val="000A44DC"/>
    <w:rsid w:val="000A4594"/>
    <w:rsid w:val="000A482B"/>
    <w:rsid w:val="000A4B99"/>
    <w:rsid w:val="000A4DA8"/>
    <w:rsid w:val="000A50A1"/>
    <w:rsid w:val="000A5448"/>
    <w:rsid w:val="000A557C"/>
    <w:rsid w:val="000A5B81"/>
    <w:rsid w:val="000A5CB8"/>
    <w:rsid w:val="000A650B"/>
    <w:rsid w:val="000A6619"/>
    <w:rsid w:val="000A6665"/>
    <w:rsid w:val="000A6864"/>
    <w:rsid w:val="000A6AB4"/>
    <w:rsid w:val="000A6C46"/>
    <w:rsid w:val="000A6CE1"/>
    <w:rsid w:val="000A6D07"/>
    <w:rsid w:val="000A6D50"/>
    <w:rsid w:val="000A706E"/>
    <w:rsid w:val="000A75DA"/>
    <w:rsid w:val="000A773C"/>
    <w:rsid w:val="000A7A1C"/>
    <w:rsid w:val="000A7B0D"/>
    <w:rsid w:val="000B0397"/>
    <w:rsid w:val="000B0B3C"/>
    <w:rsid w:val="000B0B7A"/>
    <w:rsid w:val="000B0EBB"/>
    <w:rsid w:val="000B13A7"/>
    <w:rsid w:val="000B1454"/>
    <w:rsid w:val="000B1564"/>
    <w:rsid w:val="000B1723"/>
    <w:rsid w:val="000B18BE"/>
    <w:rsid w:val="000B1A5D"/>
    <w:rsid w:val="000B1D8E"/>
    <w:rsid w:val="000B20F5"/>
    <w:rsid w:val="000B2171"/>
    <w:rsid w:val="000B2629"/>
    <w:rsid w:val="000B2873"/>
    <w:rsid w:val="000B2965"/>
    <w:rsid w:val="000B2CE5"/>
    <w:rsid w:val="000B2D64"/>
    <w:rsid w:val="000B3256"/>
    <w:rsid w:val="000B37BF"/>
    <w:rsid w:val="000B3E95"/>
    <w:rsid w:val="000B4170"/>
    <w:rsid w:val="000B4AE5"/>
    <w:rsid w:val="000B4DFF"/>
    <w:rsid w:val="000B5082"/>
    <w:rsid w:val="000B55F5"/>
    <w:rsid w:val="000B5988"/>
    <w:rsid w:val="000B59EF"/>
    <w:rsid w:val="000B5A3B"/>
    <w:rsid w:val="000B5BB8"/>
    <w:rsid w:val="000B6070"/>
    <w:rsid w:val="000B66CB"/>
    <w:rsid w:val="000B66F9"/>
    <w:rsid w:val="000B6908"/>
    <w:rsid w:val="000B6C81"/>
    <w:rsid w:val="000B6C8A"/>
    <w:rsid w:val="000B6D0B"/>
    <w:rsid w:val="000B72F6"/>
    <w:rsid w:val="000B75FD"/>
    <w:rsid w:val="000B79A0"/>
    <w:rsid w:val="000B7A54"/>
    <w:rsid w:val="000C0747"/>
    <w:rsid w:val="000C0FEC"/>
    <w:rsid w:val="000C1078"/>
    <w:rsid w:val="000C123D"/>
    <w:rsid w:val="000C13EE"/>
    <w:rsid w:val="000C153A"/>
    <w:rsid w:val="000C1661"/>
    <w:rsid w:val="000C182B"/>
    <w:rsid w:val="000C215E"/>
    <w:rsid w:val="000C253A"/>
    <w:rsid w:val="000C2B75"/>
    <w:rsid w:val="000C3138"/>
    <w:rsid w:val="000C3729"/>
    <w:rsid w:val="000C3E1D"/>
    <w:rsid w:val="000C41BF"/>
    <w:rsid w:val="000C48C1"/>
    <w:rsid w:val="000C4902"/>
    <w:rsid w:val="000C4A78"/>
    <w:rsid w:val="000C4ABC"/>
    <w:rsid w:val="000C4DB3"/>
    <w:rsid w:val="000C4F86"/>
    <w:rsid w:val="000C4F93"/>
    <w:rsid w:val="000C5379"/>
    <w:rsid w:val="000C590F"/>
    <w:rsid w:val="000C5965"/>
    <w:rsid w:val="000C5E16"/>
    <w:rsid w:val="000C5FBB"/>
    <w:rsid w:val="000C61FC"/>
    <w:rsid w:val="000C6671"/>
    <w:rsid w:val="000C6A75"/>
    <w:rsid w:val="000C6C40"/>
    <w:rsid w:val="000C724F"/>
    <w:rsid w:val="000C72BD"/>
    <w:rsid w:val="000C74EB"/>
    <w:rsid w:val="000C750A"/>
    <w:rsid w:val="000C7778"/>
    <w:rsid w:val="000C7905"/>
    <w:rsid w:val="000D05F9"/>
    <w:rsid w:val="000D07E9"/>
    <w:rsid w:val="000D0828"/>
    <w:rsid w:val="000D1161"/>
    <w:rsid w:val="000D116A"/>
    <w:rsid w:val="000D155C"/>
    <w:rsid w:val="000D1846"/>
    <w:rsid w:val="000D199B"/>
    <w:rsid w:val="000D1AA9"/>
    <w:rsid w:val="000D1ABF"/>
    <w:rsid w:val="000D2602"/>
    <w:rsid w:val="000D29E4"/>
    <w:rsid w:val="000D2C7A"/>
    <w:rsid w:val="000D2FC9"/>
    <w:rsid w:val="000D3486"/>
    <w:rsid w:val="000D3518"/>
    <w:rsid w:val="000D3B32"/>
    <w:rsid w:val="000D4040"/>
    <w:rsid w:val="000D5167"/>
    <w:rsid w:val="000D51EB"/>
    <w:rsid w:val="000D5227"/>
    <w:rsid w:val="000D56DE"/>
    <w:rsid w:val="000D56F4"/>
    <w:rsid w:val="000D5A4D"/>
    <w:rsid w:val="000D5ED7"/>
    <w:rsid w:val="000D640C"/>
    <w:rsid w:val="000D64A8"/>
    <w:rsid w:val="000D6A81"/>
    <w:rsid w:val="000D6B48"/>
    <w:rsid w:val="000D6C92"/>
    <w:rsid w:val="000D6E7D"/>
    <w:rsid w:val="000D7679"/>
    <w:rsid w:val="000D76E2"/>
    <w:rsid w:val="000D79BE"/>
    <w:rsid w:val="000D7B75"/>
    <w:rsid w:val="000D7CF8"/>
    <w:rsid w:val="000D7D41"/>
    <w:rsid w:val="000D7E0B"/>
    <w:rsid w:val="000E0235"/>
    <w:rsid w:val="000E0441"/>
    <w:rsid w:val="000E0524"/>
    <w:rsid w:val="000E0A1A"/>
    <w:rsid w:val="000E0A47"/>
    <w:rsid w:val="000E1086"/>
    <w:rsid w:val="000E122C"/>
    <w:rsid w:val="000E13F2"/>
    <w:rsid w:val="000E21DB"/>
    <w:rsid w:val="000E2838"/>
    <w:rsid w:val="000E2966"/>
    <w:rsid w:val="000E2F69"/>
    <w:rsid w:val="000E33AA"/>
    <w:rsid w:val="000E33D1"/>
    <w:rsid w:val="000E3A24"/>
    <w:rsid w:val="000E3FB7"/>
    <w:rsid w:val="000E3FB9"/>
    <w:rsid w:val="000E46D0"/>
    <w:rsid w:val="000E4BCA"/>
    <w:rsid w:val="000E4C05"/>
    <w:rsid w:val="000E4DB4"/>
    <w:rsid w:val="000E4F51"/>
    <w:rsid w:val="000E4F96"/>
    <w:rsid w:val="000E50C3"/>
    <w:rsid w:val="000E5188"/>
    <w:rsid w:val="000E5405"/>
    <w:rsid w:val="000E55C4"/>
    <w:rsid w:val="000E58C3"/>
    <w:rsid w:val="000E5EA9"/>
    <w:rsid w:val="000E614F"/>
    <w:rsid w:val="000E6442"/>
    <w:rsid w:val="000E67FA"/>
    <w:rsid w:val="000E68E8"/>
    <w:rsid w:val="000E6C53"/>
    <w:rsid w:val="000E70B7"/>
    <w:rsid w:val="000E7188"/>
    <w:rsid w:val="000E79EA"/>
    <w:rsid w:val="000E7BC4"/>
    <w:rsid w:val="000E7C1D"/>
    <w:rsid w:val="000E7E4E"/>
    <w:rsid w:val="000F0228"/>
    <w:rsid w:val="000F0640"/>
    <w:rsid w:val="000F084F"/>
    <w:rsid w:val="000F0854"/>
    <w:rsid w:val="000F08E6"/>
    <w:rsid w:val="000F0FB5"/>
    <w:rsid w:val="000F2213"/>
    <w:rsid w:val="000F27F2"/>
    <w:rsid w:val="000F2982"/>
    <w:rsid w:val="000F332A"/>
    <w:rsid w:val="000F3401"/>
    <w:rsid w:val="000F37F3"/>
    <w:rsid w:val="000F3A30"/>
    <w:rsid w:val="000F3AC0"/>
    <w:rsid w:val="000F3D7B"/>
    <w:rsid w:val="000F3D87"/>
    <w:rsid w:val="000F3F69"/>
    <w:rsid w:val="000F45AA"/>
    <w:rsid w:val="000F46AF"/>
    <w:rsid w:val="000F470A"/>
    <w:rsid w:val="000F47E5"/>
    <w:rsid w:val="000F4DF3"/>
    <w:rsid w:val="000F5AF9"/>
    <w:rsid w:val="000F5EC4"/>
    <w:rsid w:val="000F603D"/>
    <w:rsid w:val="000F624B"/>
    <w:rsid w:val="000F6279"/>
    <w:rsid w:val="000F656D"/>
    <w:rsid w:val="000F690E"/>
    <w:rsid w:val="000F6968"/>
    <w:rsid w:val="000F6E4B"/>
    <w:rsid w:val="000F716F"/>
    <w:rsid w:val="000F7492"/>
    <w:rsid w:val="000F74CF"/>
    <w:rsid w:val="000F7670"/>
    <w:rsid w:val="000F78FD"/>
    <w:rsid w:val="000F7C0A"/>
    <w:rsid w:val="00100269"/>
    <w:rsid w:val="001002F5"/>
    <w:rsid w:val="00100A66"/>
    <w:rsid w:val="001013B1"/>
    <w:rsid w:val="00101520"/>
    <w:rsid w:val="0010159F"/>
    <w:rsid w:val="00101A7A"/>
    <w:rsid w:val="00101A89"/>
    <w:rsid w:val="00102402"/>
    <w:rsid w:val="00102673"/>
    <w:rsid w:val="001035BA"/>
    <w:rsid w:val="001038AC"/>
    <w:rsid w:val="00103C03"/>
    <w:rsid w:val="00103C7F"/>
    <w:rsid w:val="00103DCA"/>
    <w:rsid w:val="0010446D"/>
    <w:rsid w:val="001049A8"/>
    <w:rsid w:val="00104AAD"/>
    <w:rsid w:val="00104D89"/>
    <w:rsid w:val="0010508A"/>
    <w:rsid w:val="001051B4"/>
    <w:rsid w:val="00105209"/>
    <w:rsid w:val="00105B25"/>
    <w:rsid w:val="0010683E"/>
    <w:rsid w:val="0010686C"/>
    <w:rsid w:val="00106A50"/>
    <w:rsid w:val="00106B34"/>
    <w:rsid w:val="00106F66"/>
    <w:rsid w:val="001071AE"/>
    <w:rsid w:val="00107352"/>
    <w:rsid w:val="001073A3"/>
    <w:rsid w:val="00107576"/>
    <w:rsid w:val="00107988"/>
    <w:rsid w:val="00110249"/>
    <w:rsid w:val="0011054A"/>
    <w:rsid w:val="00110B44"/>
    <w:rsid w:val="00110B46"/>
    <w:rsid w:val="00110F24"/>
    <w:rsid w:val="00110F9D"/>
    <w:rsid w:val="00111012"/>
    <w:rsid w:val="001112E0"/>
    <w:rsid w:val="00111B0B"/>
    <w:rsid w:val="00112617"/>
    <w:rsid w:val="001128AF"/>
    <w:rsid w:val="00112B75"/>
    <w:rsid w:val="00112E21"/>
    <w:rsid w:val="0011308E"/>
    <w:rsid w:val="001131F8"/>
    <w:rsid w:val="001135A8"/>
    <w:rsid w:val="00113690"/>
    <w:rsid w:val="00113DF1"/>
    <w:rsid w:val="00114443"/>
    <w:rsid w:val="00114799"/>
    <w:rsid w:val="00114A4C"/>
    <w:rsid w:val="00114B64"/>
    <w:rsid w:val="00114FBE"/>
    <w:rsid w:val="00114FD1"/>
    <w:rsid w:val="00115003"/>
    <w:rsid w:val="00115075"/>
    <w:rsid w:val="00115275"/>
    <w:rsid w:val="001155CC"/>
    <w:rsid w:val="00115777"/>
    <w:rsid w:val="001159B6"/>
    <w:rsid w:val="00115BDB"/>
    <w:rsid w:val="00116132"/>
    <w:rsid w:val="00116E14"/>
    <w:rsid w:val="00117510"/>
    <w:rsid w:val="00117790"/>
    <w:rsid w:val="001177F6"/>
    <w:rsid w:val="00117CE1"/>
    <w:rsid w:val="0012043A"/>
    <w:rsid w:val="001205B4"/>
    <w:rsid w:val="001206FD"/>
    <w:rsid w:val="00120769"/>
    <w:rsid w:val="00120A43"/>
    <w:rsid w:val="00120BFE"/>
    <w:rsid w:val="00120F80"/>
    <w:rsid w:val="0012111E"/>
    <w:rsid w:val="00121416"/>
    <w:rsid w:val="00121AA5"/>
    <w:rsid w:val="00121B44"/>
    <w:rsid w:val="00121CF9"/>
    <w:rsid w:val="001221CD"/>
    <w:rsid w:val="001222D5"/>
    <w:rsid w:val="00122585"/>
    <w:rsid w:val="001227AB"/>
    <w:rsid w:val="001227D5"/>
    <w:rsid w:val="00122884"/>
    <w:rsid w:val="00122A01"/>
    <w:rsid w:val="0012314B"/>
    <w:rsid w:val="001236BD"/>
    <w:rsid w:val="00123748"/>
    <w:rsid w:val="0012389D"/>
    <w:rsid w:val="00123D80"/>
    <w:rsid w:val="00124231"/>
    <w:rsid w:val="0012441C"/>
    <w:rsid w:val="0012442D"/>
    <w:rsid w:val="00124664"/>
    <w:rsid w:val="00124B19"/>
    <w:rsid w:val="00125312"/>
    <w:rsid w:val="001256CB"/>
    <w:rsid w:val="00125B28"/>
    <w:rsid w:val="00125D49"/>
    <w:rsid w:val="00125EED"/>
    <w:rsid w:val="00126986"/>
    <w:rsid w:val="00126DF5"/>
    <w:rsid w:val="00126EA5"/>
    <w:rsid w:val="00126FD8"/>
    <w:rsid w:val="00127375"/>
    <w:rsid w:val="00127CD6"/>
    <w:rsid w:val="00127EDE"/>
    <w:rsid w:val="0013010D"/>
    <w:rsid w:val="00130168"/>
    <w:rsid w:val="0013071A"/>
    <w:rsid w:val="001308D2"/>
    <w:rsid w:val="00130A8A"/>
    <w:rsid w:val="00130EFB"/>
    <w:rsid w:val="00130FEC"/>
    <w:rsid w:val="00131A41"/>
    <w:rsid w:val="00131AA2"/>
    <w:rsid w:val="0013210D"/>
    <w:rsid w:val="001323A5"/>
    <w:rsid w:val="00132428"/>
    <w:rsid w:val="00132DA3"/>
    <w:rsid w:val="001334CE"/>
    <w:rsid w:val="001335CB"/>
    <w:rsid w:val="0013399A"/>
    <w:rsid w:val="00133C22"/>
    <w:rsid w:val="00133C9E"/>
    <w:rsid w:val="00134014"/>
    <w:rsid w:val="001342B0"/>
    <w:rsid w:val="001344F1"/>
    <w:rsid w:val="00134735"/>
    <w:rsid w:val="00134B48"/>
    <w:rsid w:val="00134EA9"/>
    <w:rsid w:val="00135DEF"/>
    <w:rsid w:val="00135E77"/>
    <w:rsid w:val="00135E9B"/>
    <w:rsid w:val="00135F9F"/>
    <w:rsid w:val="00136AB8"/>
    <w:rsid w:val="00136C0B"/>
    <w:rsid w:val="00136DAE"/>
    <w:rsid w:val="001371E9"/>
    <w:rsid w:val="00137660"/>
    <w:rsid w:val="001376D6"/>
    <w:rsid w:val="0013778D"/>
    <w:rsid w:val="00137853"/>
    <w:rsid w:val="00137994"/>
    <w:rsid w:val="00137E18"/>
    <w:rsid w:val="00140687"/>
    <w:rsid w:val="0014087E"/>
    <w:rsid w:val="00140D86"/>
    <w:rsid w:val="00140E0E"/>
    <w:rsid w:val="00140E2D"/>
    <w:rsid w:val="00140ED4"/>
    <w:rsid w:val="00141062"/>
    <w:rsid w:val="001411AA"/>
    <w:rsid w:val="0014121D"/>
    <w:rsid w:val="0014131E"/>
    <w:rsid w:val="001418B6"/>
    <w:rsid w:val="00141B69"/>
    <w:rsid w:val="00141EBA"/>
    <w:rsid w:val="0014238C"/>
    <w:rsid w:val="001428B5"/>
    <w:rsid w:val="00142A08"/>
    <w:rsid w:val="00142C1F"/>
    <w:rsid w:val="001431A5"/>
    <w:rsid w:val="00143A91"/>
    <w:rsid w:val="00143FBC"/>
    <w:rsid w:val="00144561"/>
    <w:rsid w:val="001446AA"/>
    <w:rsid w:val="001446FA"/>
    <w:rsid w:val="001449D4"/>
    <w:rsid w:val="00144D48"/>
    <w:rsid w:val="001452D9"/>
    <w:rsid w:val="001452E8"/>
    <w:rsid w:val="0014557F"/>
    <w:rsid w:val="001461A5"/>
    <w:rsid w:val="00146270"/>
    <w:rsid w:val="00146288"/>
    <w:rsid w:val="00146CD9"/>
    <w:rsid w:val="00146E85"/>
    <w:rsid w:val="00147030"/>
    <w:rsid w:val="001471EA"/>
    <w:rsid w:val="00147CAF"/>
    <w:rsid w:val="00150258"/>
    <w:rsid w:val="00150625"/>
    <w:rsid w:val="00150641"/>
    <w:rsid w:val="00150E0F"/>
    <w:rsid w:val="0015114F"/>
    <w:rsid w:val="00151644"/>
    <w:rsid w:val="0015177F"/>
    <w:rsid w:val="00151AC1"/>
    <w:rsid w:val="00151ED3"/>
    <w:rsid w:val="00151FBA"/>
    <w:rsid w:val="001521D8"/>
    <w:rsid w:val="001521DC"/>
    <w:rsid w:val="001522AB"/>
    <w:rsid w:val="00152850"/>
    <w:rsid w:val="0015297F"/>
    <w:rsid w:val="00152AD9"/>
    <w:rsid w:val="00152C9D"/>
    <w:rsid w:val="00152CA8"/>
    <w:rsid w:val="00152CB3"/>
    <w:rsid w:val="001532EF"/>
    <w:rsid w:val="00153529"/>
    <w:rsid w:val="00153D80"/>
    <w:rsid w:val="001540AE"/>
    <w:rsid w:val="0015444C"/>
    <w:rsid w:val="00154795"/>
    <w:rsid w:val="001549FB"/>
    <w:rsid w:val="00154E11"/>
    <w:rsid w:val="00154E15"/>
    <w:rsid w:val="001558E0"/>
    <w:rsid w:val="00155999"/>
    <w:rsid w:val="00155A41"/>
    <w:rsid w:val="00155DB4"/>
    <w:rsid w:val="00155FE7"/>
    <w:rsid w:val="0015620E"/>
    <w:rsid w:val="0015656C"/>
    <w:rsid w:val="0015661F"/>
    <w:rsid w:val="00156A8D"/>
    <w:rsid w:val="00156E97"/>
    <w:rsid w:val="00157340"/>
    <w:rsid w:val="00157929"/>
    <w:rsid w:val="001579E2"/>
    <w:rsid w:val="001579E7"/>
    <w:rsid w:val="00157A4F"/>
    <w:rsid w:val="0016074E"/>
    <w:rsid w:val="00160F66"/>
    <w:rsid w:val="00161057"/>
    <w:rsid w:val="00161365"/>
    <w:rsid w:val="00161473"/>
    <w:rsid w:val="00161DF1"/>
    <w:rsid w:val="00162045"/>
    <w:rsid w:val="00162092"/>
    <w:rsid w:val="00162152"/>
    <w:rsid w:val="001622A1"/>
    <w:rsid w:val="00162E64"/>
    <w:rsid w:val="001635E9"/>
    <w:rsid w:val="0016431B"/>
    <w:rsid w:val="0016454E"/>
    <w:rsid w:val="001651D6"/>
    <w:rsid w:val="001656AC"/>
    <w:rsid w:val="00165B52"/>
    <w:rsid w:val="00165BFB"/>
    <w:rsid w:val="001660E7"/>
    <w:rsid w:val="00166BD6"/>
    <w:rsid w:val="00167239"/>
    <w:rsid w:val="001676EE"/>
    <w:rsid w:val="00167D6F"/>
    <w:rsid w:val="00167DE6"/>
    <w:rsid w:val="00170088"/>
    <w:rsid w:val="001700CE"/>
    <w:rsid w:val="001705BE"/>
    <w:rsid w:val="001707C9"/>
    <w:rsid w:val="00170ACC"/>
    <w:rsid w:val="00170C86"/>
    <w:rsid w:val="00170EC7"/>
    <w:rsid w:val="0017145E"/>
    <w:rsid w:val="001716C3"/>
    <w:rsid w:val="0017172C"/>
    <w:rsid w:val="00171A70"/>
    <w:rsid w:val="00171AB3"/>
    <w:rsid w:val="00171CE3"/>
    <w:rsid w:val="00172081"/>
    <w:rsid w:val="00172846"/>
    <w:rsid w:val="001728E7"/>
    <w:rsid w:val="00172D7B"/>
    <w:rsid w:val="00172DA8"/>
    <w:rsid w:val="00172DD3"/>
    <w:rsid w:val="00172E4C"/>
    <w:rsid w:val="001730A7"/>
    <w:rsid w:val="001730D8"/>
    <w:rsid w:val="00173168"/>
    <w:rsid w:val="00173198"/>
    <w:rsid w:val="001735CA"/>
    <w:rsid w:val="00174A8A"/>
    <w:rsid w:val="00174C9E"/>
    <w:rsid w:val="0017505D"/>
    <w:rsid w:val="001750B2"/>
    <w:rsid w:val="00175A32"/>
    <w:rsid w:val="00175A6F"/>
    <w:rsid w:val="001760AD"/>
    <w:rsid w:val="0017613D"/>
    <w:rsid w:val="001765B5"/>
    <w:rsid w:val="00176752"/>
    <w:rsid w:val="00176EB9"/>
    <w:rsid w:val="001771E1"/>
    <w:rsid w:val="001778DE"/>
    <w:rsid w:val="0017790A"/>
    <w:rsid w:val="00177DF1"/>
    <w:rsid w:val="001800BB"/>
    <w:rsid w:val="0018023D"/>
    <w:rsid w:val="00180BF5"/>
    <w:rsid w:val="00180D78"/>
    <w:rsid w:val="0018101E"/>
    <w:rsid w:val="001812DF"/>
    <w:rsid w:val="00181707"/>
    <w:rsid w:val="00181D20"/>
    <w:rsid w:val="001821F6"/>
    <w:rsid w:val="00182ADB"/>
    <w:rsid w:val="00182CFD"/>
    <w:rsid w:val="00183276"/>
    <w:rsid w:val="00183552"/>
    <w:rsid w:val="001838A2"/>
    <w:rsid w:val="00183B25"/>
    <w:rsid w:val="00183B79"/>
    <w:rsid w:val="00183C30"/>
    <w:rsid w:val="0018429D"/>
    <w:rsid w:val="00184920"/>
    <w:rsid w:val="00184BBD"/>
    <w:rsid w:val="00185C54"/>
    <w:rsid w:val="0018619C"/>
    <w:rsid w:val="001861C4"/>
    <w:rsid w:val="0018626A"/>
    <w:rsid w:val="00186B79"/>
    <w:rsid w:val="00186FE1"/>
    <w:rsid w:val="0018762D"/>
    <w:rsid w:val="001878AB"/>
    <w:rsid w:val="00187E3B"/>
    <w:rsid w:val="0019012B"/>
    <w:rsid w:val="001901B3"/>
    <w:rsid w:val="0019032C"/>
    <w:rsid w:val="001909E8"/>
    <w:rsid w:val="00190C13"/>
    <w:rsid w:val="00190D3A"/>
    <w:rsid w:val="00190E3D"/>
    <w:rsid w:val="00190E3F"/>
    <w:rsid w:val="0019117D"/>
    <w:rsid w:val="00191255"/>
    <w:rsid w:val="0019150D"/>
    <w:rsid w:val="00191B22"/>
    <w:rsid w:val="00191B53"/>
    <w:rsid w:val="00191D55"/>
    <w:rsid w:val="00191DFD"/>
    <w:rsid w:val="00192192"/>
    <w:rsid w:val="00192C98"/>
    <w:rsid w:val="00192E07"/>
    <w:rsid w:val="0019330E"/>
    <w:rsid w:val="00193346"/>
    <w:rsid w:val="00193E61"/>
    <w:rsid w:val="00193EE4"/>
    <w:rsid w:val="00194925"/>
    <w:rsid w:val="00194C8A"/>
    <w:rsid w:val="00194E1D"/>
    <w:rsid w:val="00194F6E"/>
    <w:rsid w:val="0019556C"/>
    <w:rsid w:val="00195B46"/>
    <w:rsid w:val="00195CF8"/>
    <w:rsid w:val="00196459"/>
    <w:rsid w:val="0019655E"/>
    <w:rsid w:val="001967B2"/>
    <w:rsid w:val="00196AC3"/>
    <w:rsid w:val="00197768"/>
    <w:rsid w:val="00197B8D"/>
    <w:rsid w:val="00197BB5"/>
    <w:rsid w:val="00197C76"/>
    <w:rsid w:val="001A0048"/>
    <w:rsid w:val="001A010B"/>
    <w:rsid w:val="001A01A2"/>
    <w:rsid w:val="001A0513"/>
    <w:rsid w:val="001A0863"/>
    <w:rsid w:val="001A12E6"/>
    <w:rsid w:val="001A1312"/>
    <w:rsid w:val="001A1D91"/>
    <w:rsid w:val="001A205C"/>
    <w:rsid w:val="001A293D"/>
    <w:rsid w:val="001A2CDD"/>
    <w:rsid w:val="001A34E2"/>
    <w:rsid w:val="001A37C3"/>
    <w:rsid w:val="001A3922"/>
    <w:rsid w:val="001A4145"/>
    <w:rsid w:val="001A42C7"/>
    <w:rsid w:val="001A455A"/>
    <w:rsid w:val="001A48B5"/>
    <w:rsid w:val="001A49AF"/>
    <w:rsid w:val="001A4B06"/>
    <w:rsid w:val="001A4BAA"/>
    <w:rsid w:val="001A4BF2"/>
    <w:rsid w:val="001A4D42"/>
    <w:rsid w:val="001A50B5"/>
    <w:rsid w:val="001A5535"/>
    <w:rsid w:val="001A5542"/>
    <w:rsid w:val="001A582D"/>
    <w:rsid w:val="001A587C"/>
    <w:rsid w:val="001A5BD1"/>
    <w:rsid w:val="001A5CDA"/>
    <w:rsid w:val="001A5CE9"/>
    <w:rsid w:val="001A5D5E"/>
    <w:rsid w:val="001A6EAB"/>
    <w:rsid w:val="001A6F74"/>
    <w:rsid w:val="001A73D5"/>
    <w:rsid w:val="001A7791"/>
    <w:rsid w:val="001A7ADA"/>
    <w:rsid w:val="001B01ED"/>
    <w:rsid w:val="001B02C0"/>
    <w:rsid w:val="001B0345"/>
    <w:rsid w:val="001B0608"/>
    <w:rsid w:val="001B065A"/>
    <w:rsid w:val="001B0809"/>
    <w:rsid w:val="001B0824"/>
    <w:rsid w:val="001B0DFD"/>
    <w:rsid w:val="001B1B88"/>
    <w:rsid w:val="001B245D"/>
    <w:rsid w:val="001B25F9"/>
    <w:rsid w:val="001B2747"/>
    <w:rsid w:val="001B2963"/>
    <w:rsid w:val="001B2A27"/>
    <w:rsid w:val="001B2EF3"/>
    <w:rsid w:val="001B2F71"/>
    <w:rsid w:val="001B31C5"/>
    <w:rsid w:val="001B339B"/>
    <w:rsid w:val="001B34C2"/>
    <w:rsid w:val="001B36FB"/>
    <w:rsid w:val="001B3D90"/>
    <w:rsid w:val="001B3DC0"/>
    <w:rsid w:val="001B40D9"/>
    <w:rsid w:val="001B4582"/>
    <w:rsid w:val="001B47DA"/>
    <w:rsid w:val="001B47FC"/>
    <w:rsid w:val="001B4BE2"/>
    <w:rsid w:val="001B5591"/>
    <w:rsid w:val="001B5AA7"/>
    <w:rsid w:val="001B5C03"/>
    <w:rsid w:val="001B6456"/>
    <w:rsid w:val="001B6521"/>
    <w:rsid w:val="001B6A39"/>
    <w:rsid w:val="001B6B4B"/>
    <w:rsid w:val="001B6B9E"/>
    <w:rsid w:val="001B706E"/>
    <w:rsid w:val="001B75C5"/>
    <w:rsid w:val="001B7868"/>
    <w:rsid w:val="001B7B33"/>
    <w:rsid w:val="001B7C6C"/>
    <w:rsid w:val="001B7E15"/>
    <w:rsid w:val="001C02A9"/>
    <w:rsid w:val="001C0B03"/>
    <w:rsid w:val="001C1202"/>
    <w:rsid w:val="001C1573"/>
    <w:rsid w:val="001C1777"/>
    <w:rsid w:val="001C1803"/>
    <w:rsid w:val="001C1825"/>
    <w:rsid w:val="001C1A08"/>
    <w:rsid w:val="001C2366"/>
    <w:rsid w:val="001C23B4"/>
    <w:rsid w:val="001C25F3"/>
    <w:rsid w:val="001C2D53"/>
    <w:rsid w:val="001C2D5D"/>
    <w:rsid w:val="001C2E55"/>
    <w:rsid w:val="001C2F49"/>
    <w:rsid w:val="001C30B4"/>
    <w:rsid w:val="001C32F3"/>
    <w:rsid w:val="001C35BD"/>
    <w:rsid w:val="001C3F78"/>
    <w:rsid w:val="001C4249"/>
    <w:rsid w:val="001C445C"/>
    <w:rsid w:val="001C4C07"/>
    <w:rsid w:val="001C4F7E"/>
    <w:rsid w:val="001C57EC"/>
    <w:rsid w:val="001C5D85"/>
    <w:rsid w:val="001C5F19"/>
    <w:rsid w:val="001C5FB3"/>
    <w:rsid w:val="001C6457"/>
    <w:rsid w:val="001C66D7"/>
    <w:rsid w:val="001C68B8"/>
    <w:rsid w:val="001C6A9F"/>
    <w:rsid w:val="001C7010"/>
    <w:rsid w:val="001C7292"/>
    <w:rsid w:val="001C73FD"/>
    <w:rsid w:val="001C74F0"/>
    <w:rsid w:val="001C778B"/>
    <w:rsid w:val="001C7799"/>
    <w:rsid w:val="001C79E4"/>
    <w:rsid w:val="001C7CA7"/>
    <w:rsid w:val="001C7CF1"/>
    <w:rsid w:val="001C7EF8"/>
    <w:rsid w:val="001D0228"/>
    <w:rsid w:val="001D0270"/>
    <w:rsid w:val="001D03F1"/>
    <w:rsid w:val="001D048A"/>
    <w:rsid w:val="001D0615"/>
    <w:rsid w:val="001D0962"/>
    <w:rsid w:val="001D0CAA"/>
    <w:rsid w:val="001D0F88"/>
    <w:rsid w:val="001D13F7"/>
    <w:rsid w:val="001D15DA"/>
    <w:rsid w:val="001D1823"/>
    <w:rsid w:val="001D1A48"/>
    <w:rsid w:val="001D1CB5"/>
    <w:rsid w:val="001D1D91"/>
    <w:rsid w:val="001D26BE"/>
    <w:rsid w:val="001D2873"/>
    <w:rsid w:val="001D2D84"/>
    <w:rsid w:val="001D2D8D"/>
    <w:rsid w:val="001D3724"/>
    <w:rsid w:val="001D37B6"/>
    <w:rsid w:val="001D3946"/>
    <w:rsid w:val="001D39DB"/>
    <w:rsid w:val="001D45D9"/>
    <w:rsid w:val="001D4603"/>
    <w:rsid w:val="001D469A"/>
    <w:rsid w:val="001D49FA"/>
    <w:rsid w:val="001D4A3B"/>
    <w:rsid w:val="001D5286"/>
    <w:rsid w:val="001D559D"/>
    <w:rsid w:val="001D5878"/>
    <w:rsid w:val="001D5C8B"/>
    <w:rsid w:val="001D5D8A"/>
    <w:rsid w:val="001D60F1"/>
    <w:rsid w:val="001D619E"/>
    <w:rsid w:val="001D700B"/>
    <w:rsid w:val="001D710A"/>
    <w:rsid w:val="001D7565"/>
    <w:rsid w:val="001D761A"/>
    <w:rsid w:val="001D7B76"/>
    <w:rsid w:val="001E0077"/>
    <w:rsid w:val="001E03C6"/>
    <w:rsid w:val="001E077D"/>
    <w:rsid w:val="001E1198"/>
    <w:rsid w:val="001E1791"/>
    <w:rsid w:val="001E1E90"/>
    <w:rsid w:val="001E2047"/>
    <w:rsid w:val="001E2071"/>
    <w:rsid w:val="001E2287"/>
    <w:rsid w:val="001E234D"/>
    <w:rsid w:val="001E2AB8"/>
    <w:rsid w:val="001E38F0"/>
    <w:rsid w:val="001E3C1F"/>
    <w:rsid w:val="001E41C1"/>
    <w:rsid w:val="001E47EA"/>
    <w:rsid w:val="001E4A00"/>
    <w:rsid w:val="001E502E"/>
    <w:rsid w:val="001E5559"/>
    <w:rsid w:val="001E5599"/>
    <w:rsid w:val="001E6200"/>
    <w:rsid w:val="001E64ED"/>
    <w:rsid w:val="001E681E"/>
    <w:rsid w:val="001E6AE6"/>
    <w:rsid w:val="001E7076"/>
    <w:rsid w:val="001E72EF"/>
    <w:rsid w:val="001E73B5"/>
    <w:rsid w:val="001E73F4"/>
    <w:rsid w:val="001E76BC"/>
    <w:rsid w:val="001E78A9"/>
    <w:rsid w:val="001E7B96"/>
    <w:rsid w:val="001E7D0E"/>
    <w:rsid w:val="001F0139"/>
    <w:rsid w:val="001F0FC9"/>
    <w:rsid w:val="001F1178"/>
    <w:rsid w:val="001F1A10"/>
    <w:rsid w:val="001F30F5"/>
    <w:rsid w:val="001F3663"/>
    <w:rsid w:val="001F370C"/>
    <w:rsid w:val="001F3E2C"/>
    <w:rsid w:val="001F5004"/>
    <w:rsid w:val="001F50AD"/>
    <w:rsid w:val="001F50BA"/>
    <w:rsid w:val="001F51C9"/>
    <w:rsid w:val="001F529D"/>
    <w:rsid w:val="001F582F"/>
    <w:rsid w:val="001F5DDD"/>
    <w:rsid w:val="001F5F59"/>
    <w:rsid w:val="001F6058"/>
    <w:rsid w:val="001F6254"/>
    <w:rsid w:val="001F6455"/>
    <w:rsid w:val="001F64C9"/>
    <w:rsid w:val="001F64D3"/>
    <w:rsid w:val="001F681C"/>
    <w:rsid w:val="001F6BD0"/>
    <w:rsid w:val="001F6D32"/>
    <w:rsid w:val="001F71D3"/>
    <w:rsid w:val="001F71EE"/>
    <w:rsid w:val="001F72BD"/>
    <w:rsid w:val="001F7387"/>
    <w:rsid w:val="001F7495"/>
    <w:rsid w:val="001F74E0"/>
    <w:rsid w:val="001F75EE"/>
    <w:rsid w:val="001F76F9"/>
    <w:rsid w:val="001F78AA"/>
    <w:rsid w:val="001F7913"/>
    <w:rsid w:val="001F7C4C"/>
    <w:rsid w:val="00200007"/>
    <w:rsid w:val="002000B1"/>
    <w:rsid w:val="00200513"/>
    <w:rsid w:val="002007A9"/>
    <w:rsid w:val="002010F6"/>
    <w:rsid w:val="002011E2"/>
    <w:rsid w:val="0020136B"/>
    <w:rsid w:val="00201371"/>
    <w:rsid w:val="00201578"/>
    <w:rsid w:val="0020176C"/>
    <w:rsid w:val="00201838"/>
    <w:rsid w:val="00201917"/>
    <w:rsid w:val="00202529"/>
    <w:rsid w:val="0020258D"/>
    <w:rsid w:val="00202805"/>
    <w:rsid w:val="00202965"/>
    <w:rsid w:val="00202ADF"/>
    <w:rsid w:val="00203205"/>
    <w:rsid w:val="002032F0"/>
    <w:rsid w:val="00203AFB"/>
    <w:rsid w:val="00204081"/>
    <w:rsid w:val="0020425D"/>
    <w:rsid w:val="002045C9"/>
    <w:rsid w:val="00204B23"/>
    <w:rsid w:val="00204BCE"/>
    <w:rsid w:val="002050CE"/>
    <w:rsid w:val="002051B0"/>
    <w:rsid w:val="00205481"/>
    <w:rsid w:val="0020550E"/>
    <w:rsid w:val="00205E47"/>
    <w:rsid w:val="00205EEB"/>
    <w:rsid w:val="0020632C"/>
    <w:rsid w:val="0020667C"/>
    <w:rsid w:val="0020686C"/>
    <w:rsid w:val="0020706B"/>
    <w:rsid w:val="00207326"/>
    <w:rsid w:val="00207568"/>
    <w:rsid w:val="0020793F"/>
    <w:rsid w:val="00207AE3"/>
    <w:rsid w:val="00207AEF"/>
    <w:rsid w:val="00207BE2"/>
    <w:rsid w:val="00210091"/>
    <w:rsid w:val="00210446"/>
    <w:rsid w:val="00210603"/>
    <w:rsid w:val="00210799"/>
    <w:rsid w:val="00210822"/>
    <w:rsid w:val="00210FA1"/>
    <w:rsid w:val="0021103D"/>
    <w:rsid w:val="00211712"/>
    <w:rsid w:val="00211A2C"/>
    <w:rsid w:val="0021259D"/>
    <w:rsid w:val="00212617"/>
    <w:rsid w:val="00212760"/>
    <w:rsid w:val="0021290D"/>
    <w:rsid w:val="00212B5C"/>
    <w:rsid w:val="00212F41"/>
    <w:rsid w:val="00212F72"/>
    <w:rsid w:val="002132B3"/>
    <w:rsid w:val="002134DF"/>
    <w:rsid w:val="0021378D"/>
    <w:rsid w:val="00213AAB"/>
    <w:rsid w:val="00213ADF"/>
    <w:rsid w:val="002142B3"/>
    <w:rsid w:val="00214451"/>
    <w:rsid w:val="002144D1"/>
    <w:rsid w:val="00214A71"/>
    <w:rsid w:val="00214BEA"/>
    <w:rsid w:val="00214CDF"/>
    <w:rsid w:val="0021514B"/>
    <w:rsid w:val="002152C5"/>
    <w:rsid w:val="002154C9"/>
    <w:rsid w:val="002154CC"/>
    <w:rsid w:val="00215768"/>
    <w:rsid w:val="00215BC6"/>
    <w:rsid w:val="00215ECC"/>
    <w:rsid w:val="00216040"/>
    <w:rsid w:val="0021626C"/>
    <w:rsid w:val="0021627F"/>
    <w:rsid w:val="002162EC"/>
    <w:rsid w:val="002163FD"/>
    <w:rsid w:val="002164A7"/>
    <w:rsid w:val="00216701"/>
    <w:rsid w:val="00216ED0"/>
    <w:rsid w:val="00216F01"/>
    <w:rsid w:val="00217024"/>
    <w:rsid w:val="0021731D"/>
    <w:rsid w:val="00217723"/>
    <w:rsid w:val="0021783F"/>
    <w:rsid w:val="002204BF"/>
    <w:rsid w:val="00220758"/>
    <w:rsid w:val="00221383"/>
    <w:rsid w:val="0022138B"/>
    <w:rsid w:val="00221421"/>
    <w:rsid w:val="00221634"/>
    <w:rsid w:val="002216D7"/>
    <w:rsid w:val="0022176F"/>
    <w:rsid w:val="0022190A"/>
    <w:rsid w:val="00221C0A"/>
    <w:rsid w:val="002223CC"/>
    <w:rsid w:val="0022261C"/>
    <w:rsid w:val="0022262A"/>
    <w:rsid w:val="00222DA1"/>
    <w:rsid w:val="00223A04"/>
    <w:rsid w:val="00224BD6"/>
    <w:rsid w:val="00224CC7"/>
    <w:rsid w:val="002252C9"/>
    <w:rsid w:val="00225545"/>
    <w:rsid w:val="00225630"/>
    <w:rsid w:val="002257FE"/>
    <w:rsid w:val="00226107"/>
    <w:rsid w:val="0022621B"/>
    <w:rsid w:val="0022622E"/>
    <w:rsid w:val="00226301"/>
    <w:rsid w:val="002265A4"/>
    <w:rsid w:val="00226B17"/>
    <w:rsid w:val="00226D23"/>
    <w:rsid w:val="00227293"/>
    <w:rsid w:val="00227AAD"/>
    <w:rsid w:val="00227B6A"/>
    <w:rsid w:val="00230104"/>
    <w:rsid w:val="002302A5"/>
    <w:rsid w:val="0023063E"/>
    <w:rsid w:val="002309C8"/>
    <w:rsid w:val="00230BC2"/>
    <w:rsid w:val="00231144"/>
    <w:rsid w:val="00231266"/>
    <w:rsid w:val="00231664"/>
    <w:rsid w:val="00231C39"/>
    <w:rsid w:val="00232400"/>
    <w:rsid w:val="00232620"/>
    <w:rsid w:val="00232715"/>
    <w:rsid w:val="002327E5"/>
    <w:rsid w:val="00232BE9"/>
    <w:rsid w:val="00232D38"/>
    <w:rsid w:val="00232E46"/>
    <w:rsid w:val="0023314B"/>
    <w:rsid w:val="0023326A"/>
    <w:rsid w:val="00233494"/>
    <w:rsid w:val="002334FF"/>
    <w:rsid w:val="00233D48"/>
    <w:rsid w:val="00233D68"/>
    <w:rsid w:val="00234150"/>
    <w:rsid w:val="00234374"/>
    <w:rsid w:val="00234905"/>
    <w:rsid w:val="00234C81"/>
    <w:rsid w:val="00234C8D"/>
    <w:rsid w:val="00234E7B"/>
    <w:rsid w:val="00234F78"/>
    <w:rsid w:val="00234F87"/>
    <w:rsid w:val="00235137"/>
    <w:rsid w:val="002352EC"/>
    <w:rsid w:val="00235951"/>
    <w:rsid w:val="00235DB2"/>
    <w:rsid w:val="002361FB"/>
    <w:rsid w:val="002362CC"/>
    <w:rsid w:val="00236356"/>
    <w:rsid w:val="00236380"/>
    <w:rsid w:val="002364EA"/>
    <w:rsid w:val="002367D2"/>
    <w:rsid w:val="002369D4"/>
    <w:rsid w:val="00236DB5"/>
    <w:rsid w:val="00237428"/>
    <w:rsid w:val="0023744D"/>
    <w:rsid w:val="00237608"/>
    <w:rsid w:val="00237882"/>
    <w:rsid w:val="0023793D"/>
    <w:rsid w:val="00237C94"/>
    <w:rsid w:val="00237D49"/>
    <w:rsid w:val="00240336"/>
    <w:rsid w:val="002407FD"/>
    <w:rsid w:val="00240B2A"/>
    <w:rsid w:val="00240C59"/>
    <w:rsid w:val="00240DFD"/>
    <w:rsid w:val="00241533"/>
    <w:rsid w:val="00241757"/>
    <w:rsid w:val="00241975"/>
    <w:rsid w:val="00241C62"/>
    <w:rsid w:val="00241CD5"/>
    <w:rsid w:val="00242041"/>
    <w:rsid w:val="002420F2"/>
    <w:rsid w:val="002422EC"/>
    <w:rsid w:val="00242800"/>
    <w:rsid w:val="00242A3E"/>
    <w:rsid w:val="00242A71"/>
    <w:rsid w:val="00242ACF"/>
    <w:rsid w:val="00242C8C"/>
    <w:rsid w:val="00242D19"/>
    <w:rsid w:val="00242E00"/>
    <w:rsid w:val="00242FED"/>
    <w:rsid w:val="00243031"/>
    <w:rsid w:val="002435A1"/>
    <w:rsid w:val="002435DF"/>
    <w:rsid w:val="0024386A"/>
    <w:rsid w:val="00243EAE"/>
    <w:rsid w:val="002445D6"/>
    <w:rsid w:val="00244C0D"/>
    <w:rsid w:val="00244D8B"/>
    <w:rsid w:val="00244DC6"/>
    <w:rsid w:val="00244EB4"/>
    <w:rsid w:val="00245173"/>
    <w:rsid w:val="002458AB"/>
    <w:rsid w:val="00245FD6"/>
    <w:rsid w:val="00246377"/>
    <w:rsid w:val="002465A8"/>
    <w:rsid w:val="00246AFC"/>
    <w:rsid w:val="00246BC1"/>
    <w:rsid w:val="00246E8B"/>
    <w:rsid w:val="0024733F"/>
    <w:rsid w:val="00247573"/>
    <w:rsid w:val="002475D2"/>
    <w:rsid w:val="002478F6"/>
    <w:rsid w:val="00247A52"/>
    <w:rsid w:val="00247BA5"/>
    <w:rsid w:val="00247D48"/>
    <w:rsid w:val="00247EB1"/>
    <w:rsid w:val="00250043"/>
    <w:rsid w:val="0025013B"/>
    <w:rsid w:val="0025022D"/>
    <w:rsid w:val="00250928"/>
    <w:rsid w:val="00250FC3"/>
    <w:rsid w:val="00251253"/>
    <w:rsid w:val="0025129F"/>
    <w:rsid w:val="00251829"/>
    <w:rsid w:val="0025214D"/>
    <w:rsid w:val="00252B6A"/>
    <w:rsid w:val="00252F9A"/>
    <w:rsid w:val="00252FB0"/>
    <w:rsid w:val="002530D0"/>
    <w:rsid w:val="00253988"/>
    <w:rsid w:val="00253ACA"/>
    <w:rsid w:val="00253F38"/>
    <w:rsid w:val="00253FD9"/>
    <w:rsid w:val="002548AD"/>
    <w:rsid w:val="0025497A"/>
    <w:rsid w:val="00254D4A"/>
    <w:rsid w:val="00254DAC"/>
    <w:rsid w:val="002550D6"/>
    <w:rsid w:val="00255237"/>
    <w:rsid w:val="002554DC"/>
    <w:rsid w:val="002555E6"/>
    <w:rsid w:val="002558A0"/>
    <w:rsid w:val="00255955"/>
    <w:rsid w:val="00255F10"/>
    <w:rsid w:val="0025694B"/>
    <w:rsid w:val="002569D9"/>
    <w:rsid w:val="00256B7F"/>
    <w:rsid w:val="00256BDC"/>
    <w:rsid w:val="00257058"/>
    <w:rsid w:val="00260033"/>
    <w:rsid w:val="00260913"/>
    <w:rsid w:val="00260AD6"/>
    <w:rsid w:val="00260DEC"/>
    <w:rsid w:val="0026169A"/>
    <w:rsid w:val="00261780"/>
    <w:rsid w:val="002618CA"/>
    <w:rsid w:val="00261E99"/>
    <w:rsid w:val="00261FAE"/>
    <w:rsid w:val="002623B3"/>
    <w:rsid w:val="00262A45"/>
    <w:rsid w:val="00262CBB"/>
    <w:rsid w:val="002634B4"/>
    <w:rsid w:val="00263792"/>
    <w:rsid w:val="002638B1"/>
    <w:rsid w:val="00263982"/>
    <w:rsid w:val="00263AE3"/>
    <w:rsid w:val="00263F33"/>
    <w:rsid w:val="00263F49"/>
    <w:rsid w:val="00263FCA"/>
    <w:rsid w:val="002645E5"/>
    <w:rsid w:val="00264602"/>
    <w:rsid w:val="00264922"/>
    <w:rsid w:val="00264AD2"/>
    <w:rsid w:val="00264B2D"/>
    <w:rsid w:val="00264F7F"/>
    <w:rsid w:val="00265186"/>
    <w:rsid w:val="002654C3"/>
    <w:rsid w:val="002657FB"/>
    <w:rsid w:val="00265A40"/>
    <w:rsid w:val="00265BD8"/>
    <w:rsid w:val="00265ED7"/>
    <w:rsid w:val="002662D1"/>
    <w:rsid w:val="00266892"/>
    <w:rsid w:val="00266951"/>
    <w:rsid w:val="00266D40"/>
    <w:rsid w:val="002679C7"/>
    <w:rsid w:val="00267BDF"/>
    <w:rsid w:val="00267CE8"/>
    <w:rsid w:val="002709D4"/>
    <w:rsid w:val="00270C84"/>
    <w:rsid w:val="0027115B"/>
    <w:rsid w:val="002711DC"/>
    <w:rsid w:val="002716CA"/>
    <w:rsid w:val="00271CE8"/>
    <w:rsid w:val="00272006"/>
    <w:rsid w:val="002725C1"/>
    <w:rsid w:val="002727E4"/>
    <w:rsid w:val="002729B6"/>
    <w:rsid w:val="00272F75"/>
    <w:rsid w:val="00272F83"/>
    <w:rsid w:val="002734D4"/>
    <w:rsid w:val="002737D4"/>
    <w:rsid w:val="00273A32"/>
    <w:rsid w:val="00273C78"/>
    <w:rsid w:val="00273C9D"/>
    <w:rsid w:val="00273FAC"/>
    <w:rsid w:val="00273FB3"/>
    <w:rsid w:val="0027414C"/>
    <w:rsid w:val="00274324"/>
    <w:rsid w:val="002744D1"/>
    <w:rsid w:val="002748A1"/>
    <w:rsid w:val="00274E05"/>
    <w:rsid w:val="002755C7"/>
    <w:rsid w:val="002756D5"/>
    <w:rsid w:val="002759EA"/>
    <w:rsid w:val="00275A73"/>
    <w:rsid w:val="00275A94"/>
    <w:rsid w:val="00275B6C"/>
    <w:rsid w:val="00275C2F"/>
    <w:rsid w:val="002761DC"/>
    <w:rsid w:val="002767BD"/>
    <w:rsid w:val="0027685D"/>
    <w:rsid w:val="002769BE"/>
    <w:rsid w:val="002772FD"/>
    <w:rsid w:val="00277871"/>
    <w:rsid w:val="002779B3"/>
    <w:rsid w:val="00277AEA"/>
    <w:rsid w:val="00277B65"/>
    <w:rsid w:val="00277ECD"/>
    <w:rsid w:val="0028009A"/>
    <w:rsid w:val="00280792"/>
    <w:rsid w:val="002809EC"/>
    <w:rsid w:val="00280CCB"/>
    <w:rsid w:val="00280F1E"/>
    <w:rsid w:val="00280F6B"/>
    <w:rsid w:val="002811A9"/>
    <w:rsid w:val="00281293"/>
    <w:rsid w:val="00281426"/>
    <w:rsid w:val="0028164C"/>
    <w:rsid w:val="00281748"/>
    <w:rsid w:val="0028184D"/>
    <w:rsid w:val="002818A6"/>
    <w:rsid w:val="00281E24"/>
    <w:rsid w:val="00282725"/>
    <w:rsid w:val="00282731"/>
    <w:rsid w:val="0028301C"/>
    <w:rsid w:val="00283141"/>
    <w:rsid w:val="00283708"/>
    <w:rsid w:val="00283709"/>
    <w:rsid w:val="00284124"/>
    <w:rsid w:val="00284176"/>
    <w:rsid w:val="002844C1"/>
    <w:rsid w:val="0028450D"/>
    <w:rsid w:val="00284689"/>
    <w:rsid w:val="002849BF"/>
    <w:rsid w:val="0028518B"/>
    <w:rsid w:val="00285410"/>
    <w:rsid w:val="00285559"/>
    <w:rsid w:val="002855CF"/>
    <w:rsid w:val="00285BF5"/>
    <w:rsid w:val="00285F16"/>
    <w:rsid w:val="002862BF"/>
    <w:rsid w:val="00286BB9"/>
    <w:rsid w:val="0028705D"/>
    <w:rsid w:val="00287424"/>
    <w:rsid w:val="00287B1C"/>
    <w:rsid w:val="00287F4D"/>
    <w:rsid w:val="002901E1"/>
    <w:rsid w:val="002904FC"/>
    <w:rsid w:val="00290AC4"/>
    <w:rsid w:val="00290C46"/>
    <w:rsid w:val="00290F13"/>
    <w:rsid w:val="00290FB7"/>
    <w:rsid w:val="00291428"/>
    <w:rsid w:val="00291B8D"/>
    <w:rsid w:val="00291E47"/>
    <w:rsid w:val="00292338"/>
    <w:rsid w:val="00292409"/>
    <w:rsid w:val="002930D3"/>
    <w:rsid w:val="00293108"/>
    <w:rsid w:val="00293180"/>
    <w:rsid w:val="002932C8"/>
    <w:rsid w:val="002934BC"/>
    <w:rsid w:val="002935A8"/>
    <w:rsid w:val="0029365C"/>
    <w:rsid w:val="002939C8"/>
    <w:rsid w:val="00293E5F"/>
    <w:rsid w:val="00293E87"/>
    <w:rsid w:val="002940D0"/>
    <w:rsid w:val="0029424D"/>
    <w:rsid w:val="00294274"/>
    <w:rsid w:val="002942E9"/>
    <w:rsid w:val="00294F5B"/>
    <w:rsid w:val="00295B88"/>
    <w:rsid w:val="00295C77"/>
    <w:rsid w:val="00296595"/>
    <w:rsid w:val="00296920"/>
    <w:rsid w:val="00296F00"/>
    <w:rsid w:val="00296F86"/>
    <w:rsid w:val="002970E9"/>
    <w:rsid w:val="00297327"/>
    <w:rsid w:val="002974E6"/>
    <w:rsid w:val="002979E5"/>
    <w:rsid w:val="00297B84"/>
    <w:rsid w:val="00297BB3"/>
    <w:rsid w:val="00297EE3"/>
    <w:rsid w:val="002A02E9"/>
    <w:rsid w:val="002A0344"/>
    <w:rsid w:val="002A0432"/>
    <w:rsid w:val="002A0932"/>
    <w:rsid w:val="002A0CA1"/>
    <w:rsid w:val="002A0DB0"/>
    <w:rsid w:val="002A124B"/>
    <w:rsid w:val="002A125D"/>
    <w:rsid w:val="002A1821"/>
    <w:rsid w:val="002A1D5A"/>
    <w:rsid w:val="002A291C"/>
    <w:rsid w:val="002A2C9F"/>
    <w:rsid w:val="002A38C7"/>
    <w:rsid w:val="002A3E4D"/>
    <w:rsid w:val="002A3E4F"/>
    <w:rsid w:val="002A3F40"/>
    <w:rsid w:val="002A45D9"/>
    <w:rsid w:val="002A4ADC"/>
    <w:rsid w:val="002A4C5E"/>
    <w:rsid w:val="002A50A3"/>
    <w:rsid w:val="002A50CD"/>
    <w:rsid w:val="002A5B02"/>
    <w:rsid w:val="002A5E69"/>
    <w:rsid w:val="002A5FA8"/>
    <w:rsid w:val="002A63E6"/>
    <w:rsid w:val="002A6717"/>
    <w:rsid w:val="002A67D6"/>
    <w:rsid w:val="002A6F81"/>
    <w:rsid w:val="002A7475"/>
    <w:rsid w:val="002A7674"/>
    <w:rsid w:val="002A77C8"/>
    <w:rsid w:val="002A78DD"/>
    <w:rsid w:val="002A7CCE"/>
    <w:rsid w:val="002A7E82"/>
    <w:rsid w:val="002B02B4"/>
    <w:rsid w:val="002B04F3"/>
    <w:rsid w:val="002B0729"/>
    <w:rsid w:val="002B08A5"/>
    <w:rsid w:val="002B09FF"/>
    <w:rsid w:val="002B0C7E"/>
    <w:rsid w:val="002B0C96"/>
    <w:rsid w:val="002B0F02"/>
    <w:rsid w:val="002B173C"/>
    <w:rsid w:val="002B18F8"/>
    <w:rsid w:val="002B1982"/>
    <w:rsid w:val="002B24D9"/>
    <w:rsid w:val="002B254B"/>
    <w:rsid w:val="002B284E"/>
    <w:rsid w:val="002B2B1F"/>
    <w:rsid w:val="002B34F6"/>
    <w:rsid w:val="002B37F4"/>
    <w:rsid w:val="002B431C"/>
    <w:rsid w:val="002B438D"/>
    <w:rsid w:val="002B454E"/>
    <w:rsid w:val="002B48CC"/>
    <w:rsid w:val="002B4C12"/>
    <w:rsid w:val="002B4EC7"/>
    <w:rsid w:val="002B508B"/>
    <w:rsid w:val="002B518B"/>
    <w:rsid w:val="002B543A"/>
    <w:rsid w:val="002B5633"/>
    <w:rsid w:val="002B596C"/>
    <w:rsid w:val="002B5AE7"/>
    <w:rsid w:val="002B6065"/>
    <w:rsid w:val="002B60CA"/>
    <w:rsid w:val="002B6807"/>
    <w:rsid w:val="002B6DE0"/>
    <w:rsid w:val="002B7288"/>
    <w:rsid w:val="002B733C"/>
    <w:rsid w:val="002B7619"/>
    <w:rsid w:val="002B7B8A"/>
    <w:rsid w:val="002B7CE3"/>
    <w:rsid w:val="002B7EED"/>
    <w:rsid w:val="002C002C"/>
    <w:rsid w:val="002C0A73"/>
    <w:rsid w:val="002C0E8D"/>
    <w:rsid w:val="002C16D8"/>
    <w:rsid w:val="002C1894"/>
    <w:rsid w:val="002C1C31"/>
    <w:rsid w:val="002C1D82"/>
    <w:rsid w:val="002C1EA7"/>
    <w:rsid w:val="002C1F0B"/>
    <w:rsid w:val="002C23C2"/>
    <w:rsid w:val="002C2B81"/>
    <w:rsid w:val="002C2C81"/>
    <w:rsid w:val="002C2DD5"/>
    <w:rsid w:val="002C2E67"/>
    <w:rsid w:val="002C2FCC"/>
    <w:rsid w:val="002C3265"/>
    <w:rsid w:val="002C32E2"/>
    <w:rsid w:val="002C3354"/>
    <w:rsid w:val="002C36CA"/>
    <w:rsid w:val="002C37C1"/>
    <w:rsid w:val="002C3DD7"/>
    <w:rsid w:val="002C44EF"/>
    <w:rsid w:val="002C4B75"/>
    <w:rsid w:val="002C4C04"/>
    <w:rsid w:val="002C4F88"/>
    <w:rsid w:val="002C56AA"/>
    <w:rsid w:val="002C5AF5"/>
    <w:rsid w:val="002C5D64"/>
    <w:rsid w:val="002C5D81"/>
    <w:rsid w:val="002C5DF1"/>
    <w:rsid w:val="002C5E4C"/>
    <w:rsid w:val="002C626B"/>
    <w:rsid w:val="002C64F4"/>
    <w:rsid w:val="002C6856"/>
    <w:rsid w:val="002C69A6"/>
    <w:rsid w:val="002C6C20"/>
    <w:rsid w:val="002C6F89"/>
    <w:rsid w:val="002C732F"/>
    <w:rsid w:val="002C737F"/>
    <w:rsid w:val="002C7DEE"/>
    <w:rsid w:val="002D01AC"/>
    <w:rsid w:val="002D054C"/>
    <w:rsid w:val="002D1246"/>
    <w:rsid w:val="002D13EE"/>
    <w:rsid w:val="002D1E4D"/>
    <w:rsid w:val="002D20B2"/>
    <w:rsid w:val="002D21D0"/>
    <w:rsid w:val="002D22D0"/>
    <w:rsid w:val="002D232D"/>
    <w:rsid w:val="002D2646"/>
    <w:rsid w:val="002D293B"/>
    <w:rsid w:val="002D2D1F"/>
    <w:rsid w:val="002D3179"/>
    <w:rsid w:val="002D36C9"/>
    <w:rsid w:val="002D39D4"/>
    <w:rsid w:val="002D3C36"/>
    <w:rsid w:val="002D3EC3"/>
    <w:rsid w:val="002D410E"/>
    <w:rsid w:val="002D4371"/>
    <w:rsid w:val="002D4521"/>
    <w:rsid w:val="002D46D2"/>
    <w:rsid w:val="002D4A11"/>
    <w:rsid w:val="002D51E7"/>
    <w:rsid w:val="002D543D"/>
    <w:rsid w:val="002D58BF"/>
    <w:rsid w:val="002D5C28"/>
    <w:rsid w:val="002D613C"/>
    <w:rsid w:val="002D6363"/>
    <w:rsid w:val="002D6BFA"/>
    <w:rsid w:val="002D6C97"/>
    <w:rsid w:val="002D6DA0"/>
    <w:rsid w:val="002D7027"/>
    <w:rsid w:val="002D79EE"/>
    <w:rsid w:val="002E0A57"/>
    <w:rsid w:val="002E0E57"/>
    <w:rsid w:val="002E0F85"/>
    <w:rsid w:val="002E140F"/>
    <w:rsid w:val="002E1789"/>
    <w:rsid w:val="002E1822"/>
    <w:rsid w:val="002E1902"/>
    <w:rsid w:val="002E1C69"/>
    <w:rsid w:val="002E27F6"/>
    <w:rsid w:val="002E2B3F"/>
    <w:rsid w:val="002E2C94"/>
    <w:rsid w:val="002E3D11"/>
    <w:rsid w:val="002E435B"/>
    <w:rsid w:val="002E43AC"/>
    <w:rsid w:val="002E4977"/>
    <w:rsid w:val="002E4D10"/>
    <w:rsid w:val="002E4E72"/>
    <w:rsid w:val="002E4ED1"/>
    <w:rsid w:val="002E518B"/>
    <w:rsid w:val="002E52EE"/>
    <w:rsid w:val="002E5A2B"/>
    <w:rsid w:val="002E5BA6"/>
    <w:rsid w:val="002E5FFE"/>
    <w:rsid w:val="002E67D0"/>
    <w:rsid w:val="002E6B5D"/>
    <w:rsid w:val="002E6CFC"/>
    <w:rsid w:val="002E6D8A"/>
    <w:rsid w:val="002E6FD8"/>
    <w:rsid w:val="002E7075"/>
    <w:rsid w:val="002E70CC"/>
    <w:rsid w:val="002E7AB1"/>
    <w:rsid w:val="002E7BD6"/>
    <w:rsid w:val="002F005C"/>
    <w:rsid w:val="002F03A1"/>
    <w:rsid w:val="002F03B1"/>
    <w:rsid w:val="002F04A4"/>
    <w:rsid w:val="002F04CE"/>
    <w:rsid w:val="002F054C"/>
    <w:rsid w:val="002F06A1"/>
    <w:rsid w:val="002F09EC"/>
    <w:rsid w:val="002F0C17"/>
    <w:rsid w:val="002F10E9"/>
    <w:rsid w:val="002F1208"/>
    <w:rsid w:val="002F12DF"/>
    <w:rsid w:val="002F14D0"/>
    <w:rsid w:val="002F1747"/>
    <w:rsid w:val="002F189C"/>
    <w:rsid w:val="002F1953"/>
    <w:rsid w:val="002F19C1"/>
    <w:rsid w:val="002F1F3B"/>
    <w:rsid w:val="002F22E0"/>
    <w:rsid w:val="002F24E3"/>
    <w:rsid w:val="002F2994"/>
    <w:rsid w:val="002F2A64"/>
    <w:rsid w:val="002F2DFC"/>
    <w:rsid w:val="002F3141"/>
    <w:rsid w:val="002F3180"/>
    <w:rsid w:val="002F345C"/>
    <w:rsid w:val="002F3B00"/>
    <w:rsid w:val="002F3DF2"/>
    <w:rsid w:val="002F441F"/>
    <w:rsid w:val="002F480C"/>
    <w:rsid w:val="002F5744"/>
    <w:rsid w:val="002F58F8"/>
    <w:rsid w:val="002F64E2"/>
    <w:rsid w:val="002F69B5"/>
    <w:rsid w:val="002F6C28"/>
    <w:rsid w:val="002F6EE6"/>
    <w:rsid w:val="002F71BB"/>
    <w:rsid w:val="002F7311"/>
    <w:rsid w:val="002F75F9"/>
    <w:rsid w:val="002F7FF7"/>
    <w:rsid w:val="00300060"/>
    <w:rsid w:val="00300143"/>
    <w:rsid w:val="0030030F"/>
    <w:rsid w:val="00300B31"/>
    <w:rsid w:val="00300DA5"/>
    <w:rsid w:val="00300F9B"/>
    <w:rsid w:val="00300FDF"/>
    <w:rsid w:val="0030110B"/>
    <w:rsid w:val="00301909"/>
    <w:rsid w:val="00301978"/>
    <w:rsid w:val="00301A56"/>
    <w:rsid w:val="00301E40"/>
    <w:rsid w:val="00302036"/>
    <w:rsid w:val="00302105"/>
    <w:rsid w:val="00302295"/>
    <w:rsid w:val="003024A5"/>
    <w:rsid w:val="00302990"/>
    <w:rsid w:val="00302A78"/>
    <w:rsid w:val="00302C82"/>
    <w:rsid w:val="003030C8"/>
    <w:rsid w:val="003031E4"/>
    <w:rsid w:val="003032F2"/>
    <w:rsid w:val="003033EA"/>
    <w:rsid w:val="00303BCC"/>
    <w:rsid w:val="00303D5B"/>
    <w:rsid w:val="003042F7"/>
    <w:rsid w:val="0030459A"/>
    <w:rsid w:val="00304D11"/>
    <w:rsid w:val="00304E63"/>
    <w:rsid w:val="0030502F"/>
    <w:rsid w:val="00305196"/>
    <w:rsid w:val="00305259"/>
    <w:rsid w:val="003053F6"/>
    <w:rsid w:val="0030546A"/>
    <w:rsid w:val="00305BE5"/>
    <w:rsid w:val="00305D5F"/>
    <w:rsid w:val="00305DE8"/>
    <w:rsid w:val="00305EA8"/>
    <w:rsid w:val="0030632C"/>
    <w:rsid w:val="003063D2"/>
    <w:rsid w:val="003068EF"/>
    <w:rsid w:val="00306AEF"/>
    <w:rsid w:val="00306C23"/>
    <w:rsid w:val="00307179"/>
    <w:rsid w:val="003075E4"/>
    <w:rsid w:val="00307733"/>
    <w:rsid w:val="00307A6B"/>
    <w:rsid w:val="00307BC6"/>
    <w:rsid w:val="00307EAE"/>
    <w:rsid w:val="00310040"/>
    <w:rsid w:val="003102CF"/>
    <w:rsid w:val="0031036A"/>
    <w:rsid w:val="00310569"/>
    <w:rsid w:val="00310868"/>
    <w:rsid w:val="00310916"/>
    <w:rsid w:val="0031147C"/>
    <w:rsid w:val="003117E8"/>
    <w:rsid w:val="00311C30"/>
    <w:rsid w:val="00312AB4"/>
    <w:rsid w:val="00312C0B"/>
    <w:rsid w:val="00312CAA"/>
    <w:rsid w:val="00312D8A"/>
    <w:rsid w:val="00312F2A"/>
    <w:rsid w:val="003130FD"/>
    <w:rsid w:val="003135AC"/>
    <w:rsid w:val="00313C17"/>
    <w:rsid w:val="0031408E"/>
    <w:rsid w:val="003141B2"/>
    <w:rsid w:val="00314551"/>
    <w:rsid w:val="00314829"/>
    <w:rsid w:val="003149D0"/>
    <w:rsid w:val="00314EBE"/>
    <w:rsid w:val="00314FD2"/>
    <w:rsid w:val="0031501B"/>
    <w:rsid w:val="00315538"/>
    <w:rsid w:val="00315834"/>
    <w:rsid w:val="00315BF7"/>
    <w:rsid w:val="00315FB3"/>
    <w:rsid w:val="0031645A"/>
    <w:rsid w:val="00316477"/>
    <w:rsid w:val="003164E4"/>
    <w:rsid w:val="003166B1"/>
    <w:rsid w:val="003168F8"/>
    <w:rsid w:val="00316999"/>
    <w:rsid w:val="003169A7"/>
    <w:rsid w:val="00316E0E"/>
    <w:rsid w:val="00316FAC"/>
    <w:rsid w:val="00317091"/>
    <w:rsid w:val="0031715D"/>
    <w:rsid w:val="003171BB"/>
    <w:rsid w:val="0031755E"/>
    <w:rsid w:val="003179A0"/>
    <w:rsid w:val="00317CE0"/>
    <w:rsid w:val="003200C8"/>
    <w:rsid w:val="0032052F"/>
    <w:rsid w:val="00320586"/>
    <w:rsid w:val="00321AEE"/>
    <w:rsid w:val="00321F25"/>
    <w:rsid w:val="003226CD"/>
    <w:rsid w:val="00323150"/>
    <w:rsid w:val="00323214"/>
    <w:rsid w:val="0032328A"/>
    <w:rsid w:val="003235A8"/>
    <w:rsid w:val="003238B4"/>
    <w:rsid w:val="00323D09"/>
    <w:rsid w:val="0032408E"/>
    <w:rsid w:val="003241A1"/>
    <w:rsid w:val="003243FF"/>
    <w:rsid w:val="00324BBA"/>
    <w:rsid w:val="00324EBD"/>
    <w:rsid w:val="00324F77"/>
    <w:rsid w:val="00325010"/>
    <w:rsid w:val="0032564C"/>
    <w:rsid w:val="00325678"/>
    <w:rsid w:val="003256D3"/>
    <w:rsid w:val="00325787"/>
    <w:rsid w:val="003258D2"/>
    <w:rsid w:val="00325EE5"/>
    <w:rsid w:val="00326147"/>
    <w:rsid w:val="00326273"/>
    <w:rsid w:val="00326369"/>
    <w:rsid w:val="0032655D"/>
    <w:rsid w:val="00326B71"/>
    <w:rsid w:val="00326E00"/>
    <w:rsid w:val="0032711C"/>
    <w:rsid w:val="0032726B"/>
    <w:rsid w:val="00327348"/>
    <w:rsid w:val="00327924"/>
    <w:rsid w:val="00327B6E"/>
    <w:rsid w:val="00327FB3"/>
    <w:rsid w:val="003302CD"/>
    <w:rsid w:val="00330321"/>
    <w:rsid w:val="0033043E"/>
    <w:rsid w:val="003304B2"/>
    <w:rsid w:val="00330925"/>
    <w:rsid w:val="0033133D"/>
    <w:rsid w:val="003313D7"/>
    <w:rsid w:val="003315F8"/>
    <w:rsid w:val="0033196D"/>
    <w:rsid w:val="003320EE"/>
    <w:rsid w:val="00332754"/>
    <w:rsid w:val="003328BC"/>
    <w:rsid w:val="003329C9"/>
    <w:rsid w:val="00332DD3"/>
    <w:rsid w:val="00332E9C"/>
    <w:rsid w:val="00332FAA"/>
    <w:rsid w:val="003330E3"/>
    <w:rsid w:val="003331C0"/>
    <w:rsid w:val="00333F3D"/>
    <w:rsid w:val="00333FAE"/>
    <w:rsid w:val="00334178"/>
    <w:rsid w:val="003341A2"/>
    <w:rsid w:val="0033430D"/>
    <w:rsid w:val="003347D1"/>
    <w:rsid w:val="00334EEB"/>
    <w:rsid w:val="0033532F"/>
    <w:rsid w:val="00335789"/>
    <w:rsid w:val="0033593C"/>
    <w:rsid w:val="00335B39"/>
    <w:rsid w:val="003365AB"/>
    <w:rsid w:val="00336F84"/>
    <w:rsid w:val="00336FE4"/>
    <w:rsid w:val="00337B50"/>
    <w:rsid w:val="00337E93"/>
    <w:rsid w:val="003400A7"/>
    <w:rsid w:val="003404CB"/>
    <w:rsid w:val="0034069E"/>
    <w:rsid w:val="00340A07"/>
    <w:rsid w:val="00340D2B"/>
    <w:rsid w:val="00340DF2"/>
    <w:rsid w:val="00341116"/>
    <w:rsid w:val="00341165"/>
    <w:rsid w:val="00341197"/>
    <w:rsid w:val="0034125A"/>
    <w:rsid w:val="00341B17"/>
    <w:rsid w:val="003422D0"/>
    <w:rsid w:val="00342D78"/>
    <w:rsid w:val="003431A9"/>
    <w:rsid w:val="00343625"/>
    <w:rsid w:val="00343C76"/>
    <w:rsid w:val="00343C91"/>
    <w:rsid w:val="00343C9A"/>
    <w:rsid w:val="00344025"/>
    <w:rsid w:val="003442C4"/>
    <w:rsid w:val="003443B0"/>
    <w:rsid w:val="00344644"/>
    <w:rsid w:val="003447B8"/>
    <w:rsid w:val="00344904"/>
    <w:rsid w:val="00344CDD"/>
    <w:rsid w:val="003451EB"/>
    <w:rsid w:val="0034547A"/>
    <w:rsid w:val="00345751"/>
    <w:rsid w:val="00345C92"/>
    <w:rsid w:val="00345E43"/>
    <w:rsid w:val="00346092"/>
    <w:rsid w:val="003461C3"/>
    <w:rsid w:val="0034646A"/>
    <w:rsid w:val="003464DE"/>
    <w:rsid w:val="003468B9"/>
    <w:rsid w:val="00346B43"/>
    <w:rsid w:val="00346F8D"/>
    <w:rsid w:val="00347147"/>
    <w:rsid w:val="00347427"/>
    <w:rsid w:val="003475E9"/>
    <w:rsid w:val="00347743"/>
    <w:rsid w:val="0034774F"/>
    <w:rsid w:val="003479E0"/>
    <w:rsid w:val="00350789"/>
    <w:rsid w:val="00350D96"/>
    <w:rsid w:val="00351204"/>
    <w:rsid w:val="00351B2F"/>
    <w:rsid w:val="00351CD6"/>
    <w:rsid w:val="00351E96"/>
    <w:rsid w:val="00352857"/>
    <w:rsid w:val="00352939"/>
    <w:rsid w:val="00352A25"/>
    <w:rsid w:val="00352AE7"/>
    <w:rsid w:val="00352E71"/>
    <w:rsid w:val="00352FCE"/>
    <w:rsid w:val="00353026"/>
    <w:rsid w:val="003532C0"/>
    <w:rsid w:val="003534EE"/>
    <w:rsid w:val="00354067"/>
    <w:rsid w:val="0035444E"/>
    <w:rsid w:val="00354571"/>
    <w:rsid w:val="00354A1D"/>
    <w:rsid w:val="00354F2E"/>
    <w:rsid w:val="0035532C"/>
    <w:rsid w:val="00355593"/>
    <w:rsid w:val="00355A1B"/>
    <w:rsid w:val="00355F34"/>
    <w:rsid w:val="00355FC5"/>
    <w:rsid w:val="00356448"/>
    <w:rsid w:val="00356480"/>
    <w:rsid w:val="003567EA"/>
    <w:rsid w:val="00356A6D"/>
    <w:rsid w:val="00356BAC"/>
    <w:rsid w:val="00356C87"/>
    <w:rsid w:val="00356CFF"/>
    <w:rsid w:val="00357111"/>
    <w:rsid w:val="0035717E"/>
    <w:rsid w:val="0035744A"/>
    <w:rsid w:val="00357597"/>
    <w:rsid w:val="00357610"/>
    <w:rsid w:val="00357639"/>
    <w:rsid w:val="003578E2"/>
    <w:rsid w:val="003579FE"/>
    <w:rsid w:val="00357FB6"/>
    <w:rsid w:val="00357FC9"/>
    <w:rsid w:val="003600FE"/>
    <w:rsid w:val="0036028B"/>
    <w:rsid w:val="003605F2"/>
    <w:rsid w:val="00360743"/>
    <w:rsid w:val="00360876"/>
    <w:rsid w:val="00360891"/>
    <w:rsid w:val="00360F87"/>
    <w:rsid w:val="0036103B"/>
    <w:rsid w:val="003612C5"/>
    <w:rsid w:val="003615EB"/>
    <w:rsid w:val="00361894"/>
    <w:rsid w:val="0036194C"/>
    <w:rsid w:val="00361DF7"/>
    <w:rsid w:val="003621E2"/>
    <w:rsid w:val="003623C7"/>
    <w:rsid w:val="0036247D"/>
    <w:rsid w:val="00362960"/>
    <w:rsid w:val="00362B88"/>
    <w:rsid w:val="00362E2C"/>
    <w:rsid w:val="00362FE7"/>
    <w:rsid w:val="00363389"/>
    <w:rsid w:val="00363A19"/>
    <w:rsid w:val="00364069"/>
    <w:rsid w:val="003647CF"/>
    <w:rsid w:val="003648D0"/>
    <w:rsid w:val="0036490D"/>
    <w:rsid w:val="00364B44"/>
    <w:rsid w:val="00364C11"/>
    <w:rsid w:val="003654A9"/>
    <w:rsid w:val="00365A58"/>
    <w:rsid w:val="00365E05"/>
    <w:rsid w:val="003663A7"/>
    <w:rsid w:val="003663DA"/>
    <w:rsid w:val="003669A6"/>
    <w:rsid w:val="00366E3C"/>
    <w:rsid w:val="003673AC"/>
    <w:rsid w:val="0036743D"/>
    <w:rsid w:val="00367D7B"/>
    <w:rsid w:val="00367FF6"/>
    <w:rsid w:val="00370231"/>
    <w:rsid w:val="00370754"/>
    <w:rsid w:val="003709AB"/>
    <w:rsid w:val="00370D40"/>
    <w:rsid w:val="00371045"/>
    <w:rsid w:val="00371333"/>
    <w:rsid w:val="00371892"/>
    <w:rsid w:val="003718D8"/>
    <w:rsid w:val="00371CA6"/>
    <w:rsid w:val="00371CBD"/>
    <w:rsid w:val="003727A7"/>
    <w:rsid w:val="00373986"/>
    <w:rsid w:val="0037437D"/>
    <w:rsid w:val="0037454C"/>
    <w:rsid w:val="00374A48"/>
    <w:rsid w:val="00374A4B"/>
    <w:rsid w:val="00374DDC"/>
    <w:rsid w:val="00374F79"/>
    <w:rsid w:val="0037549B"/>
    <w:rsid w:val="0037567E"/>
    <w:rsid w:val="003756F6"/>
    <w:rsid w:val="003757DE"/>
    <w:rsid w:val="00375A8E"/>
    <w:rsid w:val="00375D64"/>
    <w:rsid w:val="00376007"/>
    <w:rsid w:val="00376A63"/>
    <w:rsid w:val="00377075"/>
    <w:rsid w:val="0037744E"/>
    <w:rsid w:val="0037759A"/>
    <w:rsid w:val="00377712"/>
    <w:rsid w:val="00380677"/>
    <w:rsid w:val="003807D2"/>
    <w:rsid w:val="0038085D"/>
    <w:rsid w:val="00380B67"/>
    <w:rsid w:val="00380FC6"/>
    <w:rsid w:val="0038121F"/>
    <w:rsid w:val="00381868"/>
    <w:rsid w:val="00381DDC"/>
    <w:rsid w:val="00382A14"/>
    <w:rsid w:val="00382EED"/>
    <w:rsid w:val="00383ABD"/>
    <w:rsid w:val="00383EDE"/>
    <w:rsid w:val="00383F08"/>
    <w:rsid w:val="00384297"/>
    <w:rsid w:val="00384B4B"/>
    <w:rsid w:val="00384E0D"/>
    <w:rsid w:val="00384F17"/>
    <w:rsid w:val="0038506E"/>
    <w:rsid w:val="00385378"/>
    <w:rsid w:val="00385675"/>
    <w:rsid w:val="00385B53"/>
    <w:rsid w:val="00385EE6"/>
    <w:rsid w:val="00385F33"/>
    <w:rsid w:val="00386195"/>
    <w:rsid w:val="00386470"/>
    <w:rsid w:val="0038655F"/>
    <w:rsid w:val="0038732E"/>
    <w:rsid w:val="0038791E"/>
    <w:rsid w:val="00387D47"/>
    <w:rsid w:val="00387EC3"/>
    <w:rsid w:val="003900D2"/>
    <w:rsid w:val="003905AE"/>
    <w:rsid w:val="00390C5D"/>
    <w:rsid w:val="00390D56"/>
    <w:rsid w:val="00390DAF"/>
    <w:rsid w:val="00391547"/>
    <w:rsid w:val="0039156C"/>
    <w:rsid w:val="003918B8"/>
    <w:rsid w:val="00391A4C"/>
    <w:rsid w:val="00391AAF"/>
    <w:rsid w:val="00391CBC"/>
    <w:rsid w:val="00392017"/>
    <w:rsid w:val="00392610"/>
    <w:rsid w:val="0039267E"/>
    <w:rsid w:val="0039277F"/>
    <w:rsid w:val="00392BBF"/>
    <w:rsid w:val="00392C36"/>
    <w:rsid w:val="00392CB6"/>
    <w:rsid w:val="00393338"/>
    <w:rsid w:val="00393345"/>
    <w:rsid w:val="0039375C"/>
    <w:rsid w:val="00393832"/>
    <w:rsid w:val="00393CF8"/>
    <w:rsid w:val="00393ED8"/>
    <w:rsid w:val="00395385"/>
    <w:rsid w:val="003955EF"/>
    <w:rsid w:val="00395740"/>
    <w:rsid w:val="003958A7"/>
    <w:rsid w:val="003959C2"/>
    <w:rsid w:val="00395E14"/>
    <w:rsid w:val="00396859"/>
    <w:rsid w:val="0039690D"/>
    <w:rsid w:val="00396B57"/>
    <w:rsid w:val="00396C01"/>
    <w:rsid w:val="00396F10"/>
    <w:rsid w:val="00397086"/>
    <w:rsid w:val="003974EB"/>
    <w:rsid w:val="003977A2"/>
    <w:rsid w:val="00397879"/>
    <w:rsid w:val="003A0095"/>
    <w:rsid w:val="003A0530"/>
    <w:rsid w:val="003A06A8"/>
    <w:rsid w:val="003A0884"/>
    <w:rsid w:val="003A10C5"/>
    <w:rsid w:val="003A1552"/>
    <w:rsid w:val="003A1988"/>
    <w:rsid w:val="003A1A28"/>
    <w:rsid w:val="003A1AAC"/>
    <w:rsid w:val="003A1F74"/>
    <w:rsid w:val="003A2001"/>
    <w:rsid w:val="003A2221"/>
    <w:rsid w:val="003A26E6"/>
    <w:rsid w:val="003A2CDC"/>
    <w:rsid w:val="003A2E43"/>
    <w:rsid w:val="003A2EBA"/>
    <w:rsid w:val="003A2F82"/>
    <w:rsid w:val="003A3299"/>
    <w:rsid w:val="003A3317"/>
    <w:rsid w:val="003A348A"/>
    <w:rsid w:val="003A39C8"/>
    <w:rsid w:val="003A3B5F"/>
    <w:rsid w:val="003A3C0A"/>
    <w:rsid w:val="003A3D7D"/>
    <w:rsid w:val="003A46F6"/>
    <w:rsid w:val="003A4A9B"/>
    <w:rsid w:val="003A4C2D"/>
    <w:rsid w:val="003A4CA9"/>
    <w:rsid w:val="003A5332"/>
    <w:rsid w:val="003A5548"/>
    <w:rsid w:val="003A5A3F"/>
    <w:rsid w:val="003A5D40"/>
    <w:rsid w:val="003A6088"/>
    <w:rsid w:val="003A6338"/>
    <w:rsid w:val="003A675D"/>
    <w:rsid w:val="003A6D38"/>
    <w:rsid w:val="003A6D5A"/>
    <w:rsid w:val="003A7060"/>
    <w:rsid w:val="003A72F1"/>
    <w:rsid w:val="003A73B3"/>
    <w:rsid w:val="003B0117"/>
    <w:rsid w:val="003B0693"/>
    <w:rsid w:val="003B06BE"/>
    <w:rsid w:val="003B06D5"/>
    <w:rsid w:val="003B0980"/>
    <w:rsid w:val="003B12A8"/>
    <w:rsid w:val="003B15E1"/>
    <w:rsid w:val="003B16D2"/>
    <w:rsid w:val="003B2220"/>
    <w:rsid w:val="003B223F"/>
    <w:rsid w:val="003B24D8"/>
    <w:rsid w:val="003B26A8"/>
    <w:rsid w:val="003B2960"/>
    <w:rsid w:val="003B2AD9"/>
    <w:rsid w:val="003B2F27"/>
    <w:rsid w:val="003B302C"/>
    <w:rsid w:val="003B395E"/>
    <w:rsid w:val="003B3A97"/>
    <w:rsid w:val="003B4731"/>
    <w:rsid w:val="003B4820"/>
    <w:rsid w:val="003B4F90"/>
    <w:rsid w:val="003B500C"/>
    <w:rsid w:val="003B5041"/>
    <w:rsid w:val="003B5046"/>
    <w:rsid w:val="003B5826"/>
    <w:rsid w:val="003B5DC1"/>
    <w:rsid w:val="003B669B"/>
    <w:rsid w:val="003B66E3"/>
    <w:rsid w:val="003B684A"/>
    <w:rsid w:val="003B6885"/>
    <w:rsid w:val="003B6C0E"/>
    <w:rsid w:val="003B6C26"/>
    <w:rsid w:val="003B6EE5"/>
    <w:rsid w:val="003B6FAF"/>
    <w:rsid w:val="003B72F3"/>
    <w:rsid w:val="003B7652"/>
    <w:rsid w:val="003B7775"/>
    <w:rsid w:val="003B7ABA"/>
    <w:rsid w:val="003B7E35"/>
    <w:rsid w:val="003C017A"/>
    <w:rsid w:val="003C0A22"/>
    <w:rsid w:val="003C12D5"/>
    <w:rsid w:val="003C1478"/>
    <w:rsid w:val="003C1685"/>
    <w:rsid w:val="003C1746"/>
    <w:rsid w:val="003C1B4D"/>
    <w:rsid w:val="003C1C49"/>
    <w:rsid w:val="003C1CDC"/>
    <w:rsid w:val="003C1FE1"/>
    <w:rsid w:val="003C2001"/>
    <w:rsid w:val="003C2A72"/>
    <w:rsid w:val="003C2DEA"/>
    <w:rsid w:val="003C2E00"/>
    <w:rsid w:val="003C2F94"/>
    <w:rsid w:val="003C3697"/>
    <w:rsid w:val="003C36B2"/>
    <w:rsid w:val="003C38CC"/>
    <w:rsid w:val="003C419B"/>
    <w:rsid w:val="003C4EF9"/>
    <w:rsid w:val="003C520D"/>
    <w:rsid w:val="003C5413"/>
    <w:rsid w:val="003C5451"/>
    <w:rsid w:val="003C54DB"/>
    <w:rsid w:val="003C5809"/>
    <w:rsid w:val="003C60F7"/>
    <w:rsid w:val="003C6BA3"/>
    <w:rsid w:val="003C6C0C"/>
    <w:rsid w:val="003C7661"/>
    <w:rsid w:val="003C7721"/>
    <w:rsid w:val="003C77D2"/>
    <w:rsid w:val="003D0144"/>
    <w:rsid w:val="003D0540"/>
    <w:rsid w:val="003D07C6"/>
    <w:rsid w:val="003D0E03"/>
    <w:rsid w:val="003D11D1"/>
    <w:rsid w:val="003D1604"/>
    <w:rsid w:val="003D1938"/>
    <w:rsid w:val="003D1E2E"/>
    <w:rsid w:val="003D2027"/>
    <w:rsid w:val="003D219C"/>
    <w:rsid w:val="003D271D"/>
    <w:rsid w:val="003D2A23"/>
    <w:rsid w:val="003D2C1F"/>
    <w:rsid w:val="003D2D1B"/>
    <w:rsid w:val="003D2E07"/>
    <w:rsid w:val="003D3308"/>
    <w:rsid w:val="003D3A65"/>
    <w:rsid w:val="003D3AAC"/>
    <w:rsid w:val="003D3C9E"/>
    <w:rsid w:val="003D3DD7"/>
    <w:rsid w:val="003D4107"/>
    <w:rsid w:val="003D4270"/>
    <w:rsid w:val="003D44D2"/>
    <w:rsid w:val="003D4F30"/>
    <w:rsid w:val="003D4F45"/>
    <w:rsid w:val="003D5190"/>
    <w:rsid w:val="003D5526"/>
    <w:rsid w:val="003D5B2B"/>
    <w:rsid w:val="003D61DE"/>
    <w:rsid w:val="003D625F"/>
    <w:rsid w:val="003D6449"/>
    <w:rsid w:val="003D645A"/>
    <w:rsid w:val="003D6709"/>
    <w:rsid w:val="003D67FB"/>
    <w:rsid w:val="003D6BEC"/>
    <w:rsid w:val="003D71AF"/>
    <w:rsid w:val="003D72EE"/>
    <w:rsid w:val="003D783B"/>
    <w:rsid w:val="003D7B33"/>
    <w:rsid w:val="003E00BE"/>
    <w:rsid w:val="003E00DE"/>
    <w:rsid w:val="003E0384"/>
    <w:rsid w:val="003E04FA"/>
    <w:rsid w:val="003E08C8"/>
    <w:rsid w:val="003E0B02"/>
    <w:rsid w:val="003E0E7C"/>
    <w:rsid w:val="003E1201"/>
    <w:rsid w:val="003E146D"/>
    <w:rsid w:val="003E1690"/>
    <w:rsid w:val="003E1CA8"/>
    <w:rsid w:val="003E1DB4"/>
    <w:rsid w:val="003E21C9"/>
    <w:rsid w:val="003E2EBF"/>
    <w:rsid w:val="003E2EE6"/>
    <w:rsid w:val="003E2F14"/>
    <w:rsid w:val="003E3023"/>
    <w:rsid w:val="003E336C"/>
    <w:rsid w:val="003E3530"/>
    <w:rsid w:val="003E3A0A"/>
    <w:rsid w:val="003E4030"/>
    <w:rsid w:val="003E40DA"/>
    <w:rsid w:val="003E4243"/>
    <w:rsid w:val="003E4273"/>
    <w:rsid w:val="003E432F"/>
    <w:rsid w:val="003E4585"/>
    <w:rsid w:val="003E4BE5"/>
    <w:rsid w:val="003E4F2F"/>
    <w:rsid w:val="003E5353"/>
    <w:rsid w:val="003E5668"/>
    <w:rsid w:val="003E5998"/>
    <w:rsid w:val="003E5ACC"/>
    <w:rsid w:val="003E63B6"/>
    <w:rsid w:val="003E64B6"/>
    <w:rsid w:val="003E6510"/>
    <w:rsid w:val="003E66B1"/>
    <w:rsid w:val="003E67F4"/>
    <w:rsid w:val="003E69C5"/>
    <w:rsid w:val="003E6C07"/>
    <w:rsid w:val="003E6D53"/>
    <w:rsid w:val="003E6DA4"/>
    <w:rsid w:val="003E7227"/>
    <w:rsid w:val="003E76B7"/>
    <w:rsid w:val="003E7E2D"/>
    <w:rsid w:val="003E7E88"/>
    <w:rsid w:val="003F0667"/>
    <w:rsid w:val="003F0ADE"/>
    <w:rsid w:val="003F0B5A"/>
    <w:rsid w:val="003F0D5B"/>
    <w:rsid w:val="003F0F2C"/>
    <w:rsid w:val="003F16A9"/>
    <w:rsid w:val="003F182A"/>
    <w:rsid w:val="003F1B36"/>
    <w:rsid w:val="003F2265"/>
    <w:rsid w:val="003F2410"/>
    <w:rsid w:val="003F2F67"/>
    <w:rsid w:val="003F327C"/>
    <w:rsid w:val="003F32A9"/>
    <w:rsid w:val="003F339B"/>
    <w:rsid w:val="003F3B17"/>
    <w:rsid w:val="003F4986"/>
    <w:rsid w:val="003F4AA6"/>
    <w:rsid w:val="003F4AE4"/>
    <w:rsid w:val="003F4B8D"/>
    <w:rsid w:val="003F5DF3"/>
    <w:rsid w:val="003F5E5D"/>
    <w:rsid w:val="003F5F4E"/>
    <w:rsid w:val="003F62D8"/>
    <w:rsid w:val="003F630C"/>
    <w:rsid w:val="003F66D2"/>
    <w:rsid w:val="003F6803"/>
    <w:rsid w:val="003F6823"/>
    <w:rsid w:val="003F6C8C"/>
    <w:rsid w:val="003F6EC7"/>
    <w:rsid w:val="003F746E"/>
    <w:rsid w:val="0040015D"/>
    <w:rsid w:val="004004B9"/>
    <w:rsid w:val="004007BF"/>
    <w:rsid w:val="0040114C"/>
    <w:rsid w:val="00401776"/>
    <w:rsid w:val="00402564"/>
    <w:rsid w:val="004027B9"/>
    <w:rsid w:val="0040289C"/>
    <w:rsid w:val="00402B93"/>
    <w:rsid w:val="00402DD0"/>
    <w:rsid w:val="004033D6"/>
    <w:rsid w:val="004039D6"/>
    <w:rsid w:val="00403B6E"/>
    <w:rsid w:val="00403E4F"/>
    <w:rsid w:val="004041F0"/>
    <w:rsid w:val="0040426C"/>
    <w:rsid w:val="00404809"/>
    <w:rsid w:val="0040498D"/>
    <w:rsid w:val="004049E7"/>
    <w:rsid w:val="00404FB9"/>
    <w:rsid w:val="004051BE"/>
    <w:rsid w:val="00405278"/>
    <w:rsid w:val="004052E1"/>
    <w:rsid w:val="0040534E"/>
    <w:rsid w:val="00405AC2"/>
    <w:rsid w:val="00406192"/>
    <w:rsid w:val="004063CB"/>
    <w:rsid w:val="004068E5"/>
    <w:rsid w:val="00406C17"/>
    <w:rsid w:val="00406E34"/>
    <w:rsid w:val="004070AE"/>
    <w:rsid w:val="0040714E"/>
    <w:rsid w:val="00407771"/>
    <w:rsid w:val="00407DB9"/>
    <w:rsid w:val="004100D4"/>
    <w:rsid w:val="00410BAB"/>
    <w:rsid w:val="00411954"/>
    <w:rsid w:val="00411C39"/>
    <w:rsid w:val="00411D96"/>
    <w:rsid w:val="00411DCC"/>
    <w:rsid w:val="00411ED1"/>
    <w:rsid w:val="00411ED9"/>
    <w:rsid w:val="0041226B"/>
    <w:rsid w:val="00412C0C"/>
    <w:rsid w:val="00412EE0"/>
    <w:rsid w:val="004131D5"/>
    <w:rsid w:val="0041393F"/>
    <w:rsid w:val="00413BAB"/>
    <w:rsid w:val="00413C55"/>
    <w:rsid w:val="00413CEF"/>
    <w:rsid w:val="00413E77"/>
    <w:rsid w:val="00413F91"/>
    <w:rsid w:val="0041447D"/>
    <w:rsid w:val="00414AEB"/>
    <w:rsid w:val="00414C94"/>
    <w:rsid w:val="00414DC9"/>
    <w:rsid w:val="00414E91"/>
    <w:rsid w:val="0041533C"/>
    <w:rsid w:val="004153D6"/>
    <w:rsid w:val="0041569F"/>
    <w:rsid w:val="00415902"/>
    <w:rsid w:val="00415922"/>
    <w:rsid w:val="00415E10"/>
    <w:rsid w:val="00415E6F"/>
    <w:rsid w:val="0041633B"/>
    <w:rsid w:val="004165FC"/>
    <w:rsid w:val="004167E0"/>
    <w:rsid w:val="00416BD0"/>
    <w:rsid w:val="00416C31"/>
    <w:rsid w:val="00417073"/>
    <w:rsid w:val="004170CE"/>
    <w:rsid w:val="0041755B"/>
    <w:rsid w:val="0041756C"/>
    <w:rsid w:val="004176F4"/>
    <w:rsid w:val="004177AB"/>
    <w:rsid w:val="00417B47"/>
    <w:rsid w:val="00420479"/>
    <w:rsid w:val="004204C1"/>
    <w:rsid w:val="00420506"/>
    <w:rsid w:val="00420535"/>
    <w:rsid w:val="004205D4"/>
    <w:rsid w:val="0042122E"/>
    <w:rsid w:val="00421679"/>
    <w:rsid w:val="004224AF"/>
    <w:rsid w:val="0042260A"/>
    <w:rsid w:val="004228E8"/>
    <w:rsid w:val="00424248"/>
    <w:rsid w:val="00424890"/>
    <w:rsid w:val="00424C22"/>
    <w:rsid w:val="00424CB6"/>
    <w:rsid w:val="00424DB9"/>
    <w:rsid w:val="00424F25"/>
    <w:rsid w:val="00425373"/>
    <w:rsid w:val="00425BD6"/>
    <w:rsid w:val="00425F5B"/>
    <w:rsid w:val="0042637A"/>
    <w:rsid w:val="00426448"/>
    <w:rsid w:val="004268E3"/>
    <w:rsid w:val="00426A9A"/>
    <w:rsid w:val="00427231"/>
    <w:rsid w:val="004272ED"/>
    <w:rsid w:val="004273B1"/>
    <w:rsid w:val="004276BA"/>
    <w:rsid w:val="00427B54"/>
    <w:rsid w:val="0043044C"/>
    <w:rsid w:val="004307E4"/>
    <w:rsid w:val="0043087F"/>
    <w:rsid w:val="004313B5"/>
    <w:rsid w:val="00431817"/>
    <w:rsid w:val="00431AA4"/>
    <w:rsid w:val="00431AA5"/>
    <w:rsid w:val="0043224C"/>
    <w:rsid w:val="004323B3"/>
    <w:rsid w:val="00432859"/>
    <w:rsid w:val="00432963"/>
    <w:rsid w:val="00432B12"/>
    <w:rsid w:val="00433412"/>
    <w:rsid w:val="004339BF"/>
    <w:rsid w:val="00433A85"/>
    <w:rsid w:val="00433BC9"/>
    <w:rsid w:val="00433C8A"/>
    <w:rsid w:val="00433E78"/>
    <w:rsid w:val="0043401F"/>
    <w:rsid w:val="004343FD"/>
    <w:rsid w:val="00434655"/>
    <w:rsid w:val="00434675"/>
    <w:rsid w:val="00435222"/>
    <w:rsid w:val="00435226"/>
    <w:rsid w:val="004352FA"/>
    <w:rsid w:val="004358BA"/>
    <w:rsid w:val="004359FE"/>
    <w:rsid w:val="00435A2E"/>
    <w:rsid w:val="00435C3F"/>
    <w:rsid w:val="0043666E"/>
    <w:rsid w:val="00436968"/>
    <w:rsid w:val="00436D18"/>
    <w:rsid w:val="00436FDB"/>
    <w:rsid w:val="00436FFB"/>
    <w:rsid w:val="004376A1"/>
    <w:rsid w:val="00437AF9"/>
    <w:rsid w:val="00437CD8"/>
    <w:rsid w:val="00437D40"/>
    <w:rsid w:val="00437E94"/>
    <w:rsid w:val="0044020C"/>
    <w:rsid w:val="00440B45"/>
    <w:rsid w:val="00440CE7"/>
    <w:rsid w:val="00440FE1"/>
    <w:rsid w:val="00441172"/>
    <w:rsid w:val="00441611"/>
    <w:rsid w:val="00441B41"/>
    <w:rsid w:val="004424B1"/>
    <w:rsid w:val="00442544"/>
    <w:rsid w:val="00442628"/>
    <w:rsid w:val="004429BD"/>
    <w:rsid w:val="004429DF"/>
    <w:rsid w:val="00442A6F"/>
    <w:rsid w:val="00442B02"/>
    <w:rsid w:val="004431DD"/>
    <w:rsid w:val="00443249"/>
    <w:rsid w:val="0044325C"/>
    <w:rsid w:val="004438E5"/>
    <w:rsid w:val="004439F1"/>
    <w:rsid w:val="00443BB2"/>
    <w:rsid w:val="00443F3C"/>
    <w:rsid w:val="004442B1"/>
    <w:rsid w:val="00444410"/>
    <w:rsid w:val="00444624"/>
    <w:rsid w:val="00444908"/>
    <w:rsid w:val="004449B6"/>
    <w:rsid w:val="00444BF6"/>
    <w:rsid w:val="00444D59"/>
    <w:rsid w:val="00444DAE"/>
    <w:rsid w:val="00445162"/>
    <w:rsid w:val="004452B0"/>
    <w:rsid w:val="00445356"/>
    <w:rsid w:val="0044591B"/>
    <w:rsid w:val="00445BE6"/>
    <w:rsid w:val="00445BF6"/>
    <w:rsid w:val="00445C72"/>
    <w:rsid w:val="00445D0E"/>
    <w:rsid w:val="00445DAC"/>
    <w:rsid w:val="004468AD"/>
    <w:rsid w:val="00447065"/>
    <w:rsid w:val="00447849"/>
    <w:rsid w:val="00447A0A"/>
    <w:rsid w:val="004502A1"/>
    <w:rsid w:val="00450B4C"/>
    <w:rsid w:val="0045122E"/>
    <w:rsid w:val="0045129B"/>
    <w:rsid w:val="0045146A"/>
    <w:rsid w:val="004518B0"/>
    <w:rsid w:val="00451A66"/>
    <w:rsid w:val="00451BFD"/>
    <w:rsid w:val="00452045"/>
    <w:rsid w:val="004520C0"/>
    <w:rsid w:val="004523FF"/>
    <w:rsid w:val="004526E5"/>
    <w:rsid w:val="004527A7"/>
    <w:rsid w:val="00452A6A"/>
    <w:rsid w:val="00452D10"/>
    <w:rsid w:val="00452F8E"/>
    <w:rsid w:val="00452FB1"/>
    <w:rsid w:val="00453046"/>
    <w:rsid w:val="00453072"/>
    <w:rsid w:val="00453485"/>
    <w:rsid w:val="00453527"/>
    <w:rsid w:val="004536D2"/>
    <w:rsid w:val="00453A80"/>
    <w:rsid w:val="00453C09"/>
    <w:rsid w:val="00454640"/>
    <w:rsid w:val="0045470C"/>
    <w:rsid w:val="0045543B"/>
    <w:rsid w:val="00455492"/>
    <w:rsid w:val="004558BE"/>
    <w:rsid w:val="004558D2"/>
    <w:rsid w:val="00455994"/>
    <w:rsid w:val="00455FA7"/>
    <w:rsid w:val="00456196"/>
    <w:rsid w:val="00456435"/>
    <w:rsid w:val="00456470"/>
    <w:rsid w:val="00456BD1"/>
    <w:rsid w:val="00457900"/>
    <w:rsid w:val="00457C44"/>
    <w:rsid w:val="00457C47"/>
    <w:rsid w:val="00460251"/>
    <w:rsid w:val="00460315"/>
    <w:rsid w:val="00460B58"/>
    <w:rsid w:val="00460B92"/>
    <w:rsid w:val="00460D08"/>
    <w:rsid w:val="00461227"/>
    <w:rsid w:val="004612DB"/>
    <w:rsid w:val="00461630"/>
    <w:rsid w:val="004618C3"/>
    <w:rsid w:val="00461B71"/>
    <w:rsid w:val="00461D52"/>
    <w:rsid w:val="00461EE7"/>
    <w:rsid w:val="00461FAB"/>
    <w:rsid w:val="0046225F"/>
    <w:rsid w:val="004625F5"/>
    <w:rsid w:val="0046288A"/>
    <w:rsid w:val="004629D9"/>
    <w:rsid w:val="00462B55"/>
    <w:rsid w:val="00462BDF"/>
    <w:rsid w:val="00462C03"/>
    <w:rsid w:val="004630C0"/>
    <w:rsid w:val="00463600"/>
    <w:rsid w:val="00463635"/>
    <w:rsid w:val="00463722"/>
    <w:rsid w:val="00463BBF"/>
    <w:rsid w:val="00463EB4"/>
    <w:rsid w:val="00463F14"/>
    <w:rsid w:val="004640F4"/>
    <w:rsid w:val="0046440E"/>
    <w:rsid w:val="004646AB"/>
    <w:rsid w:val="00465827"/>
    <w:rsid w:val="00465DA9"/>
    <w:rsid w:val="00465F07"/>
    <w:rsid w:val="0046612A"/>
    <w:rsid w:val="004661EF"/>
    <w:rsid w:val="0046623C"/>
    <w:rsid w:val="00466EA2"/>
    <w:rsid w:val="00467157"/>
    <w:rsid w:val="00467221"/>
    <w:rsid w:val="004672E7"/>
    <w:rsid w:val="00467655"/>
    <w:rsid w:val="00467BD9"/>
    <w:rsid w:val="00467C73"/>
    <w:rsid w:val="004700C0"/>
    <w:rsid w:val="004706C5"/>
    <w:rsid w:val="00470774"/>
    <w:rsid w:val="00470791"/>
    <w:rsid w:val="00470814"/>
    <w:rsid w:val="00470975"/>
    <w:rsid w:val="00470C4D"/>
    <w:rsid w:val="00471F03"/>
    <w:rsid w:val="00471FC6"/>
    <w:rsid w:val="00472796"/>
    <w:rsid w:val="00472DE3"/>
    <w:rsid w:val="00472EDF"/>
    <w:rsid w:val="00473272"/>
    <w:rsid w:val="004734CB"/>
    <w:rsid w:val="00473708"/>
    <w:rsid w:val="00473789"/>
    <w:rsid w:val="00473862"/>
    <w:rsid w:val="00473F71"/>
    <w:rsid w:val="00474333"/>
    <w:rsid w:val="0047441F"/>
    <w:rsid w:val="00474A93"/>
    <w:rsid w:val="00474C19"/>
    <w:rsid w:val="00474ED3"/>
    <w:rsid w:val="004754FC"/>
    <w:rsid w:val="00475B15"/>
    <w:rsid w:val="00475B9B"/>
    <w:rsid w:val="00475E28"/>
    <w:rsid w:val="00475EC0"/>
    <w:rsid w:val="0047619E"/>
    <w:rsid w:val="0047647B"/>
    <w:rsid w:val="00476854"/>
    <w:rsid w:val="00476A91"/>
    <w:rsid w:val="00476B7F"/>
    <w:rsid w:val="00476D2F"/>
    <w:rsid w:val="00476E54"/>
    <w:rsid w:val="00476F55"/>
    <w:rsid w:val="00476F8C"/>
    <w:rsid w:val="00477411"/>
    <w:rsid w:val="00477445"/>
    <w:rsid w:val="00477610"/>
    <w:rsid w:val="00477A77"/>
    <w:rsid w:val="004805A5"/>
    <w:rsid w:val="00480B1A"/>
    <w:rsid w:val="00480EFB"/>
    <w:rsid w:val="004810DF"/>
    <w:rsid w:val="0048158D"/>
    <w:rsid w:val="00481B76"/>
    <w:rsid w:val="00481D5A"/>
    <w:rsid w:val="00482122"/>
    <w:rsid w:val="00482147"/>
    <w:rsid w:val="0048294E"/>
    <w:rsid w:val="00482DD6"/>
    <w:rsid w:val="004830BB"/>
    <w:rsid w:val="004834E9"/>
    <w:rsid w:val="0048395B"/>
    <w:rsid w:val="00483BE3"/>
    <w:rsid w:val="004843E4"/>
    <w:rsid w:val="00484651"/>
    <w:rsid w:val="004850F5"/>
    <w:rsid w:val="00485615"/>
    <w:rsid w:val="0048571C"/>
    <w:rsid w:val="00485829"/>
    <w:rsid w:val="004859E5"/>
    <w:rsid w:val="00485B9C"/>
    <w:rsid w:val="00485DB9"/>
    <w:rsid w:val="00486216"/>
    <w:rsid w:val="00486340"/>
    <w:rsid w:val="00486504"/>
    <w:rsid w:val="00486748"/>
    <w:rsid w:val="00486903"/>
    <w:rsid w:val="0048697D"/>
    <w:rsid w:val="00486D48"/>
    <w:rsid w:val="004873C3"/>
    <w:rsid w:val="00487628"/>
    <w:rsid w:val="00487DF3"/>
    <w:rsid w:val="00487E82"/>
    <w:rsid w:val="0049037D"/>
    <w:rsid w:val="00490980"/>
    <w:rsid w:val="00490C49"/>
    <w:rsid w:val="00491242"/>
    <w:rsid w:val="00491327"/>
    <w:rsid w:val="004919D2"/>
    <w:rsid w:val="00491B77"/>
    <w:rsid w:val="00491F4D"/>
    <w:rsid w:val="00492179"/>
    <w:rsid w:val="004921CA"/>
    <w:rsid w:val="004922C2"/>
    <w:rsid w:val="0049231B"/>
    <w:rsid w:val="004924CA"/>
    <w:rsid w:val="00492564"/>
    <w:rsid w:val="0049257F"/>
    <w:rsid w:val="00492B34"/>
    <w:rsid w:val="00492F81"/>
    <w:rsid w:val="00493022"/>
    <w:rsid w:val="00493083"/>
    <w:rsid w:val="0049319A"/>
    <w:rsid w:val="004935E7"/>
    <w:rsid w:val="00493A44"/>
    <w:rsid w:val="0049405E"/>
    <w:rsid w:val="00494562"/>
    <w:rsid w:val="00494567"/>
    <w:rsid w:val="004945A7"/>
    <w:rsid w:val="004947E6"/>
    <w:rsid w:val="00494899"/>
    <w:rsid w:val="0049493D"/>
    <w:rsid w:val="00494B06"/>
    <w:rsid w:val="00494EB9"/>
    <w:rsid w:val="004951CE"/>
    <w:rsid w:val="00495646"/>
    <w:rsid w:val="0049614A"/>
    <w:rsid w:val="0049624F"/>
    <w:rsid w:val="00496363"/>
    <w:rsid w:val="004966BF"/>
    <w:rsid w:val="00496932"/>
    <w:rsid w:val="00496939"/>
    <w:rsid w:val="00496CC4"/>
    <w:rsid w:val="00496DB4"/>
    <w:rsid w:val="00497415"/>
    <w:rsid w:val="0049787C"/>
    <w:rsid w:val="00497AAB"/>
    <w:rsid w:val="00497ABE"/>
    <w:rsid w:val="004A0036"/>
    <w:rsid w:val="004A122F"/>
    <w:rsid w:val="004A205C"/>
    <w:rsid w:val="004A299D"/>
    <w:rsid w:val="004A2C12"/>
    <w:rsid w:val="004A2F3E"/>
    <w:rsid w:val="004A3565"/>
    <w:rsid w:val="004A3915"/>
    <w:rsid w:val="004A3B31"/>
    <w:rsid w:val="004A3D0B"/>
    <w:rsid w:val="004A4711"/>
    <w:rsid w:val="004A4D34"/>
    <w:rsid w:val="004A4DB9"/>
    <w:rsid w:val="004A4E20"/>
    <w:rsid w:val="004A4E5C"/>
    <w:rsid w:val="004A4EDA"/>
    <w:rsid w:val="004A50F4"/>
    <w:rsid w:val="004A59F8"/>
    <w:rsid w:val="004A5BA8"/>
    <w:rsid w:val="004A601F"/>
    <w:rsid w:val="004A6200"/>
    <w:rsid w:val="004A6441"/>
    <w:rsid w:val="004A64D6"/>
    <w:rsid w:val="004A6F27"/>
    <w:rsid w:val="004A72C6"/>
    <w:rsid w:val="004A73C8"/>
    <w:rsid w:val="004A788F"/>
    <w:rsid w:val="004A7B12"/>
    <w:rsid w:val="004B03B0"/>
    <w:rsid w:val="004B0616"/>
    <w:rsid w:val="004B0727"/>
    <w:rsid w:val="004B0AC1"/>
    <w:rsid w:val="004B0C19"/>
    <w:rsid w:val="004B0F63"/>
    <w:rsid w:val="004B1049"/>
    <w:rsid w:val="004B1253"/>
    <w:rsid w:val="004B1295"/>
    <w:rsid w:val="004B12B5"/>
    <w:rsid w:val="004B1501"/>
    <w:rsid w:val="004B1743"/>
    <w:rsid w:val="004B1968"/>
    <w:rsid w:val="004B1A15"/>
    <w:rsid w:val="004B1A54"/>
    <w:rsid w:val="004B21B2"/>
    <w:rsid w:val="004B2295"/>
    <w:rsid w:val="004B2A96"/>
    <w:rsid w:val="004B2CF2"/>
    <w:rsid w:val="004B332E"/>
    <w:rsid w:val="004B36C8"/>
    <w:rsid w:val="004B3744"/>
    <w:rsid w:val="004B3769"/>
    <w:rsid w:val="004B3C60"/>
    <w:rsid w:val="004B47F8"/>
    <w:rsid w:val="004B4B55"/>
    <w:rsid w:val="004B4BD9"/>
    <w:rsid w:val="004B4D92"/>
    <w:rsid w:val="004B4E23"/>
    <w:rsid w:val="004B53E8"/>
    <w:rsid w:val="004B5AE1"/>
    <w:rsid w:val="004B5CA3"/>
    <w:rsid w:val="004B5ECA"/>
    <w:rsid w:val="004B6220"/>
    <w:rsid w:val="004B69CA"/>
    <w:rsid w:val="004B6CA1"/>
    <w:rsid w:val="004B71D6"/>
    <w:rsid w:val="004B740C"/>
    <w:rsid w:val="004B7740"/>
    <w:rsid w:val="004B77C9"/>
    <w:rsid w:val="004B77E9"/>
    <w:rsid w:val="004B783E"/>
    <w:rsid w:val="004B7A28"/>
    <w:rsid w:val="004B7CB2"/>
    <w:rsid w:val="004B7DDA"/>
    <w:rsid w:val="004B7E6F"/>
    <w:rsid w:val="004B7E77"/>
    <w:rsid w:val="004C0041"/>
    <w:rsid w:val="004C011A"/>
    <w:rsid w:val="004C03AC"/>
    <w:rsid w:val="004C04A7"/>
    <w:rsid w:val="004C063E"/>
    <w:rsid w:val="004C06A0"/>
    <w:rsid w:val="004C0B95"/>
    <w:rsid w:val="004C0D52"/>
    <w:rsid w:val="004C0FDA"/>
    <w:rsid w:val="004C11D5"/>
    <w:rsid w:val="004C133E"/>
    <w:rsid w:val="004C2175"/>
    <w:rsid w:val="004C2663"/>
    <w:rsid w:val="004C27A0"/>
    <w:rsid w:val="004C288A"/>
    <w:rsid w:val="004C2A6C"/>
    <w:rsid w:val="004C2BF4"/>
    <w:rsid w:val="004C2DA8"/>
    <w:rsid w:val="004C300B"/>
    <w:rsid w:val="004C3543"/>
    <w:rsid w:val="004C3CCF"/>
    <w:rsid w:val="004C4295"/>
    <w:rsid w:val="004C42E5"/>
    <w:rsid w:val="004C4955"/>
    <w:rsid w:val="004C51DD"/>
    <w:rsid w:val="004C524E"/>
    <w:rsid w:val="004C52AF"/>
    <w:rsid w:val="004C5C5B"/>
    <w:rsid w:val="004C5E65"/>
    <w:rsid w:val="004C5EBD"/>
    <w:rsid w:val="004C655A"/>
    <w:rsid w:val="004C6877"/>
    <w:rsid w:val="004C693D"/>
    <w:rsid w:val="004C6AD2"/>
    <w:rsid w:val="004C6EA8"/>
    <w:rsid w:val="004C7C56"/>
    <w:rsid w:val="004D001A"/>
    <w:rsid w:val="004D024F"/>
    <w:rsid w:val="004D052E"/>
    <w:rsid w:val="004D08B6"/>
    <w:rsid w:val="004D0914"/>
    <w:rsid w:val="004D091A"/>
    <w:rsid w:val="004D0A7D"/>
    <w:rsid w:val="004D196E"/>
    <w:rsid w:val="004D1C43"/>
    <w:rsid w:val="004D1E72"/>
    <w:rsid w:val="004D255B"/>
    <w:rsid w:val="004D27D9"/>
    <w:rsid w:val="004D28CA"/>
    <w:rsid w:val="004D2BB1"/>
    <w:rsid w:val="004D2C16"/>
    <w:rsid w:val="004D3150"/>
    <w:rsid w:val="004D3510"/>
    <w:rsid w:val="004D3604"/>
    <w:rsid w:val="004D36CE"/>
    <w:rsid w:val="004D41B0"/>
    <w:rsid w:val="004D45B9"/>
    <w:rsid w:val="004D483B"/>
    <w:rsid w:val="004D4C6F"/>
    <w:rsid w:val="004D4CD7"/>
    <w:rsid w:val="004D5047"/>
    <w:rsid w:val="004D5108"/>
    <w:rsid w:val="004D546B"/>
    <w:rsid w:val="004D56AE"/>
    <w:rsid w:val="004D583D"/>
    <w:rsid w:val="004D5980"/>
    <w:rsid w:val="004D5B8C"/>
    <w:rsid w:val="004D6113"/>
    <w:rsid w:val="004D61CE"/>
    <w:rsid w:val="004D6326"/>
    <w:rsid w:val="004D69D1"/>
    <w:rsid w:val="004E0ECC"/>
    <w:rsid w:val="004E0F52"/>
    <w:rsid w:val="004E179D"/>
    <w:rsid w:val="004E2A04"/>
    <w:rsid w:val="004E3090"/>
    <w:rsid w:val="004E3855"/>
    <w:rsid w:val="004E3E51"/>
    <w:rsid w:val="004E43D9"/>
    <w:rsid w:val="004E4532"/>
    <w:rsid w:val="004E4B5D"/>
    <w:rsid w:val="004E4C7D"/>
    <w:rsid w:val="004E4E57"/>
    <w:rsid w:val="004E503A"/>
    <w:rsid w:val="004E55EF"/>
    <w:rsid w:val="004E58C0"/>
    <w:rsid w:val="004E5AA6"/>
    <w:rsid w:val="004E665B"/>
    <w:rsid w:val="004E6827"/>
    <w:rsid w:val="004E6B41"/>
    <w:rsid w:val="004E6BA2"/>
    <w:rsid w:val="004E73D1"/>
    <w:rsid w:val="004E7D00"/>
    <w:rsid w:val="004E7F5A"/>
    <w:rsid w:val="004F0665"/>
    <w:rsid w:val="004F0B8A"/>
    <w:rsid w:val="004F0DBB"/>
    <w:rsid w:val="004F10BA"/>
    <w:rsid w:val="004F1159"/>
    <w:rsid w:val="004F18D2"/>
    <w:rsid w:val="004F1D01"/>
    <w:rsid w:val="004F27E8"/>
    <w:rsid w:val="004F294C"/>
    <w:rsid w:val="004F2AC3"/>
    <w:rsid w:val="004F3E6C"/>
    <w:rsid w:val="004F409A"/>
    <w:rsid w:val="004F49E4"/>
    <w:rsid w:val="004F4DE1"/>
    <w:rsid w:val="004F555D"/>
    <w:rsid w:val="004F593A"/>
    <w:rsid w:val="004F5D9F"/>
    <w:rsid w:val="004F5EB8"/>
    <w:rsid w:val="004F637F"/>
    <w:rsid w:val="004F64D3"/>
    <w:rsid w:val="004F6D99"/>
    <w:rsid w:val="004F6EEA"/>
    <w:rsid w:val="004F70D4"/>
    <w:rsid w:val="004F7452"/>
    <w:rsid w:val="004F7594"/>
    <w:rsid w:val="004F7705"/>
    <w:rsid w:val="004F790F"/>
    <w:rsid w:val="004F7CE0"/>
    <w:rsid w:val="004F7FB6"/>
    <w:rsid w:val="00500838"/>
    <w:rsid w:val="00500AC8"/>
    <w:rsid w:val="005011D0"/>
    <w:rsid w:val="00501613"/>
    <w:rsid w:val="00501B02"/>
    <w:rsid w:val="00501B49"/>
    <w:rsid w:val="00501CBB"/>
    <w:rsid w:val="00501D3D"/>
    <w:rsid w:val="00501F6A"/>
    <w:rsid w:val="005020A7"/>
    <w:rsid w:val="005021D4"/>
    <w:rsid w:val="005021D9"/>
    <w:rsid w:val="00502BDA"/>
    <w:rsid w:val="00503177"/>
    <w:rsid w:val="00503526"/>
    <w:rsid w:val="00503871"/>
    <w:rsid w:val="00503CEB"/>
    <w:rsid w:val="0050430C"/>
    <w:rsid w:val="005045D2"/>
    <w:rsid w:val="00504604"/>
    <w:rsid w:val="005048D2"/>
    <w:rsid w:val="0050493F"/>
    <w:rsid w:val="00504F67"/>
    <w:rsid w:val="00505491"/>
    <w:rsid w:val="0050565E"/>
    <w:rsid w:val="00505F9C"/>
    <w:rsid w:val="005062B5"/>
    <w:rsid w:val="005062B8"/>
    <w:rsid w:val="00506532"/>
    <w:rsid w:val="00506724"/>
    <w:rsid w:val="00506CC1"/>
    <w:rsid w:val="00506F3F"/>
    <w:rsid w:val="00506F84"/>
    <w:rsid w:val="0050718D"/>
    <w:rsid w:val="005073BA"/>
    <w:rsid w:val="0050752C"/>
    <w:rsid w:val="0050770F"/>
    <w:rsid w:val="00507896"/>
    <w:rsid w:val="00507A48"/>
    <w:rsid w:val="00510154"/>
    <w:rsid w:val="0051076A"/>
    <w:rsid w:val="00510F64"/>
    <w:rsid w:val="005113C1"/>
    <w:rsid w:val="00511BF8"/>
    <w:rsid w:val="00511CD6"/>
    <w:rsid w:val="00512097"/>
    <w:rsid w:val="0051246D"/>
    <w:rsid w:val="005128E3"/>
    <w:rsid w:val="00512AD1"/>
    <w:rsid w:val="005134D4"/>
    <w:rsid w:val="00513632"/>
    <w:rsid w:val="00513A61"/>
    <w:rsid w:val="00513AC2"/>
    <w:rsid w:val="00513E4F"/>
    <w:rsid w:val="00514006"/>
    <w:rsid w:val="005141CF"/>
    <w:rsid w:val="00514393"/>
    <w:rsid w:val="00514460"/>
    <w:rsid w:val="00515125"/>
    <w:rsid w:val="00515602"/>
    <w:rsid w:val="00515793"/>
    <w:rsid w:val="0051628E"/>
    <w:rsid w:val="00516538"/>
    <w:rsid w:val="005166E7"/>
    <w:rsid w:val="005167E0"/>
    <w:rsid w:val="00517521"/>
    <w:rsid w:val="0051773B"/>
    <w:rsid w:val="00517749"/>
    <w:rsid w:val="00517ACB"/>
    <w:rsid w:val="00517F8D"/>
    <w:rsid w:val="00520388"/>
    <w:rsid w:val="0052068A"/>
    <w:rsid w:val="005206CD"/>
    <w:rsid w:val="00520737"/>
    <w:rsid w:val="00520780"/>
    <w:rsid w:val="00520ACB"/>
    <w:rsid w:val="00520BC1"/>
    <w:rsid w:val="00520D0F"/>
    <w:rsid w:val="005214BB"/>
    <w:rsid w:val="005215F8"/>
    <w:rsid w:val="005217EF"/>
    <w:rsid w:val="00521DA3"/>
    <w:rsid w:val="00521E4F"/>
    <w:rsid w:val="00522161"/>
    <w:rsid w:val="0052225B"/>
    <w:rsid w:val="0052226A"/>
    <w:rsid w:val="00522D35"/>
    <w:rsid w:val="005232CA"/>
    <w:rsid w:val="005232E4"/>
    <w:rsid w:val="005234B2"/>
    <w:rsid w:val="00523559"/>
    <w:rsid w:val="0052564C"/>
    <w:rsid w:val="00525815"/>
    <w:rsid w:val="0052599F"/>
    <w:rsid w:val="00525B94"/>
    <w:rsid w:val="00525B9D"/>
    <w:rsid w:val="00525EC4"/>
    <w:rsid w:val="00526293"/>
    <w:rsid w:val="00526400"/>
    <w:rsid w:val="005268A9"/>
    <w:rsid w:val="00526A24"/>
    <w:rsid w:val="00526DFC"/>
    <w:rsid w:val="00526FBE"/>
    <w:rsid w:val="00526FE4"/>
    <w:rsid w:val="0052701E"/>
    <w:rsid w:val="005270BF"/>
    <w:rsid w:val="005271F8"/>
    <w:rsid w:val="005279BC"/>
    <w:rsid w:val="005279CE"/>
    <w:rsid w:val="00527B04"/>
    <w:rsid w:val="00527CD3"/>
    <w:rsid w:val="00527E9E"/>
    <w:rsid w:val="00527FE8"/>
    <w:rsid w:val="005305D1"/>
    <w:rsid w:val="00530AB8"/>
    <w:rsid w:val="00530BF0"/>
    <w:rsid w:val="00530CBE"/>
    <w:rsid w:val="00531176"/>
    <w:rsid w:val="005314F8"/>
    <w:rsid w:val="00531758"/>
    <w:rsid w:val="00531B2D"/>
    <w:rsid w:val="0053205C"/>
    <w:rsid w:val="00532167"/>
    <w:rsid w:val="0053261B"/>
    <w:rsid w:val="0053297A"/>
    <w:rsid w:val="00532F04"/>
    <w:rsid w:val="005330F9"/>
    <w:rsid w:val="0053317D"/>
    <w:rsid w:val="00533194"/>
    <w:rsid w:val="00533CA5"/>
    <w:rsid w:val="00533F9D"/>
    <w:rsid w:val="00534583"/>
    <w:rsid w:val="0053461D"/>
    <w:rsid w:val="00534633"/>
    <w:rsid w:val="005346F6"/>
    <w:rsid w:val="0053473E"/>
    <w:rsid w:val="00534AC7"/>
    <w:rsid w:val="005352EB"/>
    <w:rsid w:val="00535784"/>
    <w:rsid w:val="00535810"/>
    <w:rsid w:val="00535DAB"/>
    <w:rsid w:val="005369FA"/>
    <w:rsid w:val="00536AD7"/>
    <w:rsid w:val="00536D23"/>
    <w:rsid w:val="00536E02"/>
    <w:rsid w:val="00536F03"/>
    <w:rsid w:val="005377E1"/>
    <w:rsid w:val="00537B55"/>
    <w:rsid w:val="00537C1E"/>
    <w:rsid w:val="00537DD7"/>
    <w:rsid w:val="005411EA"/>
    <w:rsid w:val="0054126D"/>
    <w:rsid w:val="00541533"/>
    <w:rsid w:val="005415B5"/>
    <w:rsid w:val="005415D7"/>
    <w:rsid w:val="00541F9B"/>
    <w:rsid w:val="005421B7"/>
    <w:rsid w:val="00542233"/>
    <w:rsid w:val="00542BD3"/>
    <w:rsid w:val="00542E60"/>
    <w:rsid w:val="005432A9"/>
    <w:rsid w:val="00543393"/>
    <w:rsid w:val="005433F1"/>
    <w:rsid w:val="005436CB"/>
    <w:rsid w:val="00543D95"/>
    <w:rsid w:val="00543FF8"/>
    <w:rsid w:val="00544AD0"/>
    <w:rsid w:val="00544EF0"/>
    <w:rsid w:val="0054544F"/>
    <w:rsid w:val="0054559E"/>
    <w:rsid w:val="005458C0"/>
    <w:rsid w:val="00545AA2"/>
    <w:rsid w:val="00545CFF"/>
    <w:rsid w:val="00545F86"/>
    <w:rsid w:val="005465ED"/>
    <w:rsid w:val="005467BE"/>
    <w:rsid w:val="00546862"/>
    <w:rsid w:val="00546C95"/>
    <w:rsid w:val="00546DF8"/>
    <w:rsid w:val="005473F2"/>
    <w:rsid w:val="0054755E"/>
    <w:rsid w:val="00547F46"/>
    <w:rsid w:val="005502AD"/>
    <w:rsid w:val="005502AF"/>
    <w:rsid w:val="005504F8"/>
    <w:rsid w:val="00550513"/>
    <w:rsid w:val="0055080A"/>
    <w:rsid w:val="00550FEB"/>
    <w:rsid w:val="00551238"/>
    <w:rsid w:val="0055127B"/>
    <w:rsid w:val="005512AA"/>
    <w:rsid w:val="005516D2"/>
    <w:rsid w:val="00551AD3"/>
    <w:rsid w:val="00552244"/>
    <w:rsid w:val="00552854"/>
    <w:rsid w:val="00553896"/>
    <w:rsid w:val="00553BAE"/>
    <w:rsid w:val="00553C59"/>
    <w:rsid w:val="00554115"/>
    <w:rsid w:val="00554142"/>
    <w:rsid w:val="00554312"/>
    <w:rsid w:val="005547FC"/>
    <w:rsid w:val="00554AB8"/>
    <w:rsid w:val="005550CF"/>
    <w:rsid w:val="005554AA"/>
    <w:rsid w:val="0055556E"/>
    <w:rsid w:val="00555720"/>
    <w:rsid w:val="00555C41"/>
    <w:rsid w:val="00555E5B"/>
    <w:rsid w:val="00556191"/>
    <w:rsid w:val="0055666B"/>
    <w:rsid w:val="00556DED"/>
    <w:rsid w:val="00557AF6"/>
    <w:rsid w:val="00560653"/>
    <w:rsid w:val="0056068E"/>
    <w:rsid w:val="005608F4"/>
    <w:rsid w:val="00560EAA"/>
    <w:rsid w:val="00560F12"/>
    <w:rsid w:val="00560FDB"/>
    <w:rsid w:val="0056107F"/>
    <w:rsid w:val="005610D0"/>
    <w:rsid w:val="00561CFA"/>
    <w:rsid w:val="00561F1C"/>
    <w:rsid w:val="00562112"/>
    <w:rsid w:val="00562377"/>
    <w:rsid w:val="0056239B"/>
    <w:rsid w:val="005625D9"/>
    <w:rsid w:val="00562ABB"/>
    <w:rsid w:val="00562D1D"/>
    <w:rsid w:val="00562D7A"/>
    <w:rsid w:val="00562DAA"/>
    <w:rsid w:val="005633BA"/>
    <w:rsid w:val="00563842"/>
    <w:rsid w:val="00563B6C"/>
    <w:rsid w:val="00563BC3"/>
    <w:rsid w:val="00563D4F"/>
    <w:rsid w:val="0056454F"/>
    <w:rsid w:val="0056507C"/>
    <w:rsid w:val="00565277"/>
    <w:rsid w:val="00565536"/>
    <w:rsid w:val="0056570D"/>
    <w:rsid w:val="0056598F"/>
    <w:rsid w:val="00565A23"/>
    <w:rsid w:val="00565D4D"/>
    <w:rsid w:val="00565D65"/>
    <w:rsid w:val="005662EB"/>
    <w:rsid w:val="00566F87"/>
    <w:rsid w:val="0056733B"/>
    <w:rsid w:val="005673D5"/>
    <w:rsid w:val="00567643"/>
    <w:rsid w:val="0056768D"/>
    <w:rsid w:val="005676B7"/>
    <w:rsid w:val="00570089"/>
    <w:rsid w:val="0057086A"/>
    <w:rsid w:val="00570A25"/>
    <w:rsid w:val="00570B30"/>
    <w:rsid w:val="00570C60"/>
    <w:rsid w:val="0057115C"/>
    <w:rsid w:val="0057190B"/>
    <w:rsid w:val="00571A60"/>
    <w:rsid w:val="00571EC0"/>
    <w:rsid w:val="0057222B"/>
    <w:rsid w:val="00572374"/>
    <w:rsid w:val="00572862"/>
    <w:rsid w:val="00572E69"/>
    <w:rsid w:val="0057302C"/>
    <w:rsid w:val="0057344C"/>
    <w:rsid w:val="0057388C"/>
    <w:rsid w:val="005738FB"/>
    <w:rsid w:val="005739C9"/>
    <w:rsid w:val="00573B75"/>
    <w:rsid w:val="00573F55"/>
    <w:rsid w:val="005742E0"/>
    <w:rsid w:val="00574907"/>
    <w:rsid w:val="00574CEB"/>
    <w:rsid w:val="0057508C"/>
    <w:rsid w:val="00575188"/>
    <w:rsid w:val="00575769"/>
    <w:rsid w:val="0057591A"/>
    <w:rsid w:val="00575E83"/>
    <w:rsid w:val="00575E88"/>
    <w:rsid w:val="00576180"/>
    <w:rsid w:val="00576206"/>
    <w:rsid w:val="00576651"/>
    <w:rsid w:val="0057693B"/>
    <w:rsid w:val="005769A7"/>
    <w:rsid w:val="00576AB0"/>
    <w:rsid w:val="00576C2D"/>
    <w:rsid w:val="00576D17"/>
    <w:rsid w:val="00577077"/>
    <w:rsid w:val="005773FF"/>
    <w:rsid w:val="005776F5"/>
    <w:rsid w:val="00577856"/>
    <w:rsid w:val="005778E4"/>
    <w:rsid w:val="00577BFC"/>
    <w:rsid w:val="00577CAC"/>
    <w:rsid w:val="0058022A"/>
    <w:rsid w:val="005819A1"/>
    <w:rsid w:val="005819F7"/>
    <w:rsid w:val="00581AC8"/>
    <w:rsid w:val="00581AF8"/>
    <w:rsid w:val="005821CA"/>
    <w:rsid w:val="0058239E"/>
    <w:rsid w:val="00582501"/>
    <w:rsid w:val="00582539"/>
    <w:rsid w:val="0058283D"/>
    <w:rsid w:val="00582869"/>
    <w:rsid w:val="00582FB0"/>
    <w:rsid w:val="005831B0"/>
    <w:rsid w:val="00583577"/>
    <w:rsid w:val="00583654"/>
    <w:rsid w:val="00583686"/>
    <w:rsid w:val="00583A5E"/>
    <w:rsid w:val="00583C44"/>
    <w:rsid w:val="00583E4B"/>
    <w:rsid w:val="0058411D"/>
    <w:rsid w:val="005847CD"/>
    <w:rsid w:val="00584CE1"/>
    <w:rsid w:val="00584D78"/>
    <w:rsid w:val="00584E00"/>
    <w:rsid w:val="00585365"/>
    <w:rsid w:val="00585670"/>
    <w:rsid w:val="00586193"/>
    <w:rsid w:val="0058633B"/>
    <w:rsid w:val="0058725A"/>
    <w:rsid w:val="005875C1"/>
    <w:rsid w:val="005875CA"/>
    <w:rsid w:val="0058767E"/>
    <w:rsid w:val="00587AD1"/>
    <w:rsid w:val="00587B09"/>
    <w:rsid w:val="00587B6A"/>
    <w:rsid w:val="00587FF5"/>
    <w:rsid w:val="00590CB7"/>
    <w:rsid w:val="00590DA8"/>
    <w:rsid w:val="0059106B"/>
    <w:rsid w:val="00591858"/>
    <w:rsid w:val="005919AD"/>
    <w:rsid w:val="00591AD0"/>
    <w:rsid w:val="00591C2C"/>
    <w:rsid w:val="005921B3"/>
    <w:rsid w:val="005927F7"/>
    <w:rsid w:val="005928C6"/>
    <w:rsid w:val="005928F0"/>
    <w:rsid w:val="00592A8C"/>
    <w:rsid w:val="00592D92"/>
    <w:rsid w:val="00593053"/>
    <w:rsid w:val="005931D8"/>
    <w:rsid w:val="005932B0"/>
    <w:rsid w:val="00593400"/>
    <w:rsid w:val="00593A23"/>
    <w:rsid w:val="00593D55"/>
    <w:rsid w:val="00593D81"/>
    <w:rsid w:val="00594054"/>
    <w:rsid w:val="0059406F"/>
    <w:rsid w:val="00594368"/>
    <w:rsid w:val="005943DE"/>
    <w:rsid w:val="005945ED"/>
    <w:rsid w:val="00594835"/>
    <w:rsid w:val="00594987"/>
    <w:rsid w:val="00594CC2"/>
    <w:rsid w:val="005957F9"/>
    <w:rsid w:val="00595AD1"/>
    <w:rsid w:val="00595FD8"/>
    <w:rsid w:val="00596A07"/>
    <w:rsid w:val="00596C68"/>
    <w:rsid w:val="00596CBD"/>
    <w:rsid w:val="00597746"/>
    <w:rsid w:val="00597F87"/>
    <w:rsid w:val="005A0A8F"/>
    <w:rsid w:val="005A0ECB"/>
    <w:rsid w:val="005A1580"/>
    <w:rsid w:val="005A1CDE"/>
    <w:rsid w:val="005A1E39"/>
    <w:rsid w:val="005A218C"/>
    <w:rsid w:val="005A242E"/>
    <w:rsid w:val="005A32CA"/>
    <w:rsid w:val="005A3300"/>
    <w:rsid w:val="005A343F"/>
    <w:rsid w:val="005A3572"/>
    <w:rsid w:val="005A3799"/>
    <w:rsid w:val="005A39FB"/>
    <w:rsid w:val="005A3D8A"/>
    <w:rsid w:val="005A3EA1"/>
    <w:rsid w:val="005A434B"/>
    <w:rsid w:val="005A4356"/>
    <w:rsid w:val="005A4435"/>
    <w:rsid w:val="005A4A94"/>
    <w:rsid w:val="005A4AA8"/>
    <w:rsid w:val="005A4DE3"/>
    <w:rsid w:val="005A5088"/>
    <w:rsid w:val="005A509F"/>
    <w:rsid w:val="005A5288"/>
    <w:rsid w:val="005A528B"/>
    <w:rsid w:val="005A5293"/>
    <w:rsid w:val="005A5464"/>
    <w:rsid w:val="005A54AB"/>
    <w:rsid w:val="005A572E"/>
    <w:rsid w:val="005A5E14"/>
    <w:rsid w:val="005A5E21"/>
    <w:rsid w:val="005A6468"/>
    <w:rsid w:val="005A652B"/>
    <w:rsid w:val="005A6CE0"/>
    <w:rsid w:val="005A7411"/>
    <w:rsid w:val="005A7C0F"/>
    <w:rsid w:val="005B0415"/>
    <w:rsid w:val="005B04B1"/>
    <w:rsid w:val="005B0598"/>
    <w:rsid w:val="005B121A"/>
    <w:rsid w:val="005B1654"/>
    <w:rsid w:val="005B1776"/>
    <w:rsid w:val="005B1E8D"/>
    <w:rsid w:val="005B2589"/>
    <w:rsid w:val="005B292C"/>
    <w:rsid w:val="005B2DC0"/>
    <w:rsid w:val="005B2FD0"/>
    <w:rsid w:val="005B308D"/>
    <w:rsid w:val="005B337C"/>
    <w:rsid w:val="005B363D"/>
    <w:rsid w:val="005B36F5"/>
    <w:rsid w:val="005B3A48"/>
    <w:rsid w:val="005B3B2F"/>
    <w:rsid w:val="005B3EB3"/>
    <w:rsid w:val="005B3F2B"/>
    <w:rsid w:val="005B40D2"/>
    <w:rsid w:val="005B412A"/>
    <w:rsid w:val="005B4699"/>
    <w:rsid w:val="005B48C9"/>
    <w:rsid w:val="005B4AEB"/>
    <w:rsid w:val="005B4F98"/>
    <w:rsid w:val="005B5025"/>
    <w:rsid w:val="005B50D1"/>
    <w:rsid w:val="005B58F6"/>
    <w:rsid w:val="005B5B2B"/>
    <w:rsid w:val="005B5CE4"/>
    <w:rsid w:val="005B5E81"/>
    <w:rsid w:val="005B6406"/>
    <w:rsid w:val="005B6C53"/>
    <w:rsid w:val="005B6C9B"/>
    <w:rsid w:val="005B6D6C"/>
    <w:rsid w:val="005B6FBF"/>
    <w:rsid w:val="005B7038"/>
    <w:rsid w:val="005B7557"/>
    <w:rsid w:val="005B765D"/>
    <w:rsid w:val="005B76F9"/>
    <w:rsid w:val="005B784D"/>
    <w:rsid w:val="005B785E"/>
    <w:rsid w:val="005B78B0"/>
    <w:rsid w:val="005B7B55"/>
    <w:rsid w:val="005C036B"/>
    <w:rsid w:val="005C0537"/>
    <w:rsid w:val="005C0681"/>
    <w:rsid w:val="005C076E"/>
    <w:rsid w:val="005C0AA5"/>
    <w:rsid w:val="005C0C92"/>
    <w:rsid w:val="005C1460"/>
    <w:rsid w:val="005C16B3"/>
    <w:rsid w:val="005C1AD2"/>
    <w:rsid w:val="005C1B3A"/>
    <w:rsid w:val="005C1B71"/>
    <w:rsid w:val="005C254D"/>
    <w:rsid w:val="005C259E"/>
    <w:rsid w:val="005C25B5"/>
    <w:rsid w:val="005C292A"/>
    <w:rsid w:val="005C2D4F"/>
    <w:rsid w:val="005C3071"/>
    <w:rsid w:val="005C38CE"/>
    <w:rsid w:val="005C3A78"/>
    <w:rsid w:val="005C3C05"/>
    <w:rsid w:val="005C403C"/>
    <w:rsid w:val="005C42CD"/>
    <w:rsid w:val="005C4853"/>
    <w:rsid w:val="005C4DB8"/>
    <w:rsid w:val="005C50F8"/>
    <w:rsid w:val="005C51D0"/>
    <w:rsid w:val="005C5868"/>
    <w:rsid w:val="005C5B9C"/>
    <w:rsid w:val="005C5CE6"/>
    <w:rsid w:val="005C5DC4"/>
    <w:rsid w:val="005C600C"/>
    <w:rsid w:val="005C6031"/>
    <w:rsid w:val="005C68FF"/>
    <w:rsid w:val="005C6C8B"/>
    <w:rsid w:val="005C744F"/>
    <w:rsid w:val="005C7E15"/>
    <w:rsid w:val="005C7E1D"/>
    <w:rsid w:val="005D031F"/>
    <w:rsid w:val="005D05B4"/>
    <w:rsid w:val="005D076E"/>
    <w:rsid w:val="005D0827"/>
    <w:rsid w:val="005D0CEE"/>
    <w:rsid w:val="005D1044"/>
    <w:rsid w:val="005D15BC"/>
    <w:rsid w:val="005D1647"/>
    <w:rsid w:val="005D1C79"/>
    <w:rsid w:val="005D1D7F"/>
    <w:rsid w:val="005D1DBF"/>
    <w:rsid w:val="005D2243"/>
    <w:rsid w:val="005D25E9"/>
    <w:rsid w:val="005D2652"/>
    <w:rsid w:val="005D2983"/>
    <w:rsid w:val="005D3022"/>
    <w:rsid w:val="005D3A68"/>
    <w:rsid w:val="005D3DD2"/>
    <w:rsid w:val="005D3E3F"/>
    <w:rsid w:val="005D3E57"/>
    <w:rsid w:val="005D4173"/>
    <w:rsid w:val="005D43B4"/>
    <w:rsid w:val="005D4E5A"/>
    <w:rsid w:val="005D5024"/>
    <w:rsid w:val="005D59CC"/>
    <w:rsid w:val="005D6097"/>
    <w:rsid w:val="005D6A46"/>
    <w:rsid w:val="005D6C26"/>
    <w:rsid w:val="005D71B7"/>
    <w:rsid w:val="005D7C43"/>
    <w:rsid w:val="005D7EF4"/>
    <w:rsid w:val="005E0789"/>
    <w:rsid w:val="005E0C55"/>
    <w:rsid w:val="005E16D3"/>
    <w:rsid w:val="005E1C4D"/>
    <w:rsid w:val="005E2316"/>
    <w:rsid w:val="005E2585"/>
    <w:rsid w:val="005E2B22"/>
    <w:rsid w:val="005E3030"/>
    <w:rsid w:val="005E3352"/>
    <w:rsid w:val="005E36B2"/>
    <w:rsid w:val="005E3930"/>
    <w:rsid w:val="005E461E"/>
    <w:rsid w:val="005E4D33"/>
    <w:rsid w:val="005E4D71"/>
    <w:rsid w:val="005E52B3"/>
    <w:rsid w:val="005E56AE"/>
    <w:rsid w:val="005E57BD"/>
    <w:rsid w:val="005E59BA"/>
    <w:rsid w:val="005E5AD6"/>
    <w:rsid w:val="005E5E8E"/>
    <w:rsid w:val="005E6171"/>
    <w:rsid w:val="005E61FC"/>
    <w:rsid w:val="005E633B"/>
    <w:rsid w:val="005E65AD"/>
    <w:rsid w:val="005E6E90"/>
    <w:rsid w:val="005E6FD3"/>
    <w:rsid w:val="005E70A7"/>
    <w:rsid w:val="005E7194"/>
    <w:rsid w:val="005E7199"/>
    <w:rsid w:val="005E7210"/>
    <w:rsid w:val="005F0071"/>
    <w:rsid w:val="005F08BB"/>
    <w:rsid w:val="005F0EC4"/>
    <w:rsid w:val="005F1122"/>
    <w:rsid w:val="005F1406"/>
    <w:rsid w:val="005F1489"/>
    <w:rsid w:val="005F16B7"/>
    <w:rsid w:val="005F16E9"/>
    <w:rsid w:val="005F1D43"/>
    <w:rsid w:val="005F1F06"/>
    <w:rsid w:val="005F20BB"/>
    <w:rsid w:val="005F20F3"/>
    <w:rsid w:val="005F215E"/>
    <w:rsid w:val="005F22E0"/>
    <w:rsid w:val="005F2438"/>
    <w:rsid w:val="005F26A1"/>
    <w:rsid w:val="005F26B4"/>
    <w:rsid w:val="005F28D1"/>
    <w:rsid w:val="005F2955"/>
    <w:rsid w:val="005F2D44"/>
    <w:rsid w:val="005F2E47"/>
    <w:rsid w:val="005F3447"/>
    <w:rsid w:val="005F353C"/>
    <w:rsid w:val="005F3AA0"/>
    <w:rsid w:val="005F3ACF"/>
    <w:rsid w:val="005F3CBC"/>
    <w:rsid w:val="005F4227"/>
    <w:rsid w:val="005F4425"/>
    <w:rsid w:val="005F4A69"/>
    <w:rsid w:val="005F4CF8"/>
    <w:rsid w:val="005F4D1C"/>
    <w:rsid w:val="005F4E35"/>
    <w:rsid w:val="005F4F08"/>
    <w:rsid w:val="005F511A"/>
    <w:rsid w:val="005F575A"/>
    <w:rsid w:val="005F5835"/>
    <w:rsid w:val="005F5E1F"/>
    <w:rsid w:val="005F5E7D"/>
    <w:rsid w:val="005F614A"/>
    <w:rsid w:val="005F6246"/>
    <w:rsid w:val="005F6360"/>
    <w:rsid w:val="005F643B"/>
    <w:rsid w:val="005F6462"/>
    <w:rsid w:val="005F64AB"/>
    <w:rsid w:val="005F6837"/>
    <w:rsid w:val="005F69CA"/>
    <w:rsid w:val="005F6D1C"/>
    <w:rsid w:val="005F7282"/>
    <w:rsid w:val="005F77A3"/>
    <w:rsid w:val="005F78A2"/>
    <w:rsid w:val="005F7BF7"/>
    <w:rsid w:val="005F7FC7"/>
    <w:rsid w:val="00600483"/>
    <w:rsid w:val="00600599"/>
    <w:rsid w:val="006006C2"/>
    <w:rsid w:val="00600DDC"/>
    <w:rsid w:val="006012DA"/>
    <w:rsid w:val="0060143C"/>
    <w:rsid w:val="006014A3"/>
    <w:rsid w:val="006015E9"/>
    <w:rsid w:val="0060162B"/>
    <w:rsid w:val="00601692"/>
    <w:rsid w:val="006016AA"/>
    <w:rsid w:val="00601CCA"/>
    <w:rsid w:val="006022F5"/>
    <w:rsid w:val="00602359"/>
    <w:rsid w:val="00602372"/>
    <w:rsid w:val="00602438"/>
    <w:rsid w:val="006025A6"/>
    <w:rsid w:val="0060278F"/>
    <w:rsid w:val="00602AE4"/>
    <w:rsid w:val="00602B73"/>
    <w:rsid w:val="00602E13"/>
    <w:rsid w:val="00603ABF"/>
    <w:rsid w:val="00603E0B"/>
    <w:rsid w:val="00603FEB"/>
    <w:rsid w:val="0060430F"/>
    <w:rsid w:val="0060456B"/>
    <w:rsid w:val="00604A30"/>
    <w:rsid w:val="00604ABF"/>
    <w:rsid w:val="0060520C"/>
    <w:rsid w:val="00605369"/>
    <w:rsid w:val="006054E8"/>
    <w:rsid w:val="00605968"/>
    <w:rsid w:val="00605C34"/>
    <w:rsid w:val="00605D56"/>
    <w:rsid w:val="0060603D"/>
    <w:rsid w:val="00606607"/>
    <w:rsid w:val="00606AB4"/>
    <w:rsid w:val="00606F75"/>
    <w:rsid w:val="00606FEF"/>
    <w:rsid w:val="00607155"/>
    <w:rsid w:val="00607845"/>
    <w:rsid w:val="0061066B"/>
    <w:rsid w:val="00610C27"/>
    <w:rsid w:val="00610FDF"/>
    <w:rsid w:val="006112A9"/>
    <w:rsid w:val="006113B3"/>
    <w:rsid w:val="006113EB"/>
    <w:rsid w:val="0061181A"/>
    <w:rsid w:val="00611CD7"/>
    <w:rsid w:val="00611E66"/>
    <w:rsid w:val="00612AF0"/>
    <w:rsid w:val="00612BED"/>
    <w:rsid w:val="00613059"/>
    <w:rsid w:val="00613219"/>
    <w:rsid w:val="00613870"/>
    <w:rsid w:val="00613D30"/>
    <w:rsid w:val="00613EEC"/>
    <w:rsid w:val="00613F14"/>
    <w:rsid w:val="00613F44"/>
    <w:rsid w:val="006140E1"/>
    <w:rsid w:val="0061479B"/>
    <w:rsid w:val="006149F8"/>
    <w:rsid w:val="00615003"/>
    <w:rsid w:val="00615213"/>
    <w:rsid w:val="006155A0"/>
    <w:rsid w:val="00615684"/>
    <w:rsid w:val="00615E30"/>
    <w:rsid w:val="00616270"/>
    <w:rsid w:val="006162DC"/>
    <w:rsid w:val="006165A1"/>
    <w:rsid w:val="00616C72"/>
    <w:rsid w:val="006170DA"/>
    <w:rsid w:val="00617114"/>
    <w:rsid w:val="006173A3"/>
    <w:rsid w:val="0061765A"/>
    <w:rsid w:val="006179E9"/>
    <w:rsid w:val="00617AE7"/>
    <w:rsid w:val="00617B82"/>
    <w:rsid w:val="00620300"/>
    <w:rsid w:val="006203D9"/>
    <w:rsid w:val="006203FA"/>
    <w:rsid w:val="0062057E"/>
    <w:rsid w:val="00620996"/>
    <w:rsid w:val="006215F9"/>
    <w:rsid w:val="006219B4"/>
    <w:rsid w:val="00621E60"/>
    <w:rsid w:val="00622032"/>
    <w:rsid w:val="00622579"/>
    <w:rsid w:val="006229B4"/>
    <w:rsid w:val="00622EE5"/>
    <w:rsid w:val="006230D4"/>
    <w:rsid w:val="006235CE"/>
    <w:rsid w:val="00623748"/>
    <w:rsid w:val="006239C1"/>
    <w:rsid w:val="00624219"/>
    <w:rsid w:val="00624311"/>
    <w:rsid w:val="00624CC2"/>
    <w:rsid w:val="00624F0C"/>
    <w:rsid w:val="00626920"/>
    <w:rsid w:val="00626C5B"/>
    <w:rsid w:val="00627166"/>
    <w:rsid w:val="00627227"/>
    <w:rsid w:val="00627572"/>
    <w:rsid w:val="006277BF"/>
    <w:rsid w:val="00627A84"/>
    <w:rsid w:val="006309C7"/>
    <w:rsid w:val="00630A3B"/>
    <w:rsid w:val="00630CC6"/>
    <w:rsid w:val="00630D3D"/>
    <w:rsid w:val="00631254"/>
    <w:rsid w:val="00631495"/>
    <w:rsid w:val="006314E7"/>
    <w:rsid w:val="0063168B"/>
    <w:rsid w:val="00631C9F"/>
    <w:rsid w:val="00632163"/>
    <w:rsid w:val="006325C4"/>
    <w:rsid w:val="00632646"/>
    <w:rsid w:val="00632A2F"/>
    <w:rsid w:val="00632A33"/>
    <w:rsid w:val="00632D1C"/>
    <w:rsid w:val="00632D31"/>
    <w:rsid w:val="0063363B"/>
    <w:rsid w:val="006336C2"/>
    <w:rsid w:val="0063385C"/>
    <w:rsid w:val="00633B25"/>
    <w:rsid w:val="00633D39"/>
    <w:rsid w:val="00634327"/>
    <w:rsid w:val="00634713"/>
    <w:rsid w:val="006349CD"/>
    <w:rsid w:val="0063508C"/>
    <w:rsid w:val="006353DA"/>
    <w:rsid w:val="006354D8"/>
    <w:rsid w:val="00635702"/>
    <w:rsid w:val="00635F56"/>
    <w:rsid w:val="006361D9"/>
    <w:rsid w:val="00636382"/>
    <w:rsid w:val="006368BC"/>
    <w:rsid w:val="00636DD5"/>
    <w:rsid w:val="00637633"/>
    <w:rsid w:val="00637640"/>
    <w:rsid w:val="00637663"/>
    <w:rsid w:val="006377E0"/>
    <w:rsid w:val="006402EC"/>
    <w:rsid w:val="00640611"/>
    <w:rsid w:val="00640616"/>
    <w:rsid w:val="00640875"/>
    <w:rsid w:val="00640B24"/>
    <w:rsid w:val="00640E1D"/>
    <w:rsid w:val="00641196"/>
    <w:rsid w:val="00641A10"/>
    <w:rsid w:val="00642251"/>
    <w:rsid w:val="006425D2"/>
    <w:rsid w:val="00642896"/>
    <w:rsid w:val="00642912"/>
    <w:rsid w:val="00642F7B"/>
    <w:rsid w:val="006431B6"/>
    <w:rsid w:val="006436FA"/>
    <w:rsid w:val="00643C27"/>
    <w:rsid w:val="00643E29"/>
    <w:rsid w:val="006454B9"/>
    <w:rsid w:val="00645560"/>
    <w:rsid w:val="0064565E"/>
    <w:rsid w:val="00645806"/>
    <w:rsid w:val="006458F7"/>
    <w:rsid w:val="00645AB5"/>
    <w:rsid w:val="00645B75"/>
    <w:rsid w:val="00645C7C"/>
    <w:rsid w:val="00645FFD"/>
    <w:rsid w:val="00646408"/>
    <w:rsid w:val="00646818"/>
    <w:rsid w:val="00646886"/>
    <w:rsid w:val="00646BB4"/>
    <w:rsid w:val="00647015"/>
    <w:rsid w:val="00647209"/>
    <w:rsid w:val="0064726B"/>
    <w:rsid w:val="006478C1"/>
    <w:rsid w:val="00650225"/>
    <w:rsid w:val="0065025F"/>
    <w:rsid w:val="0065036F"/>
    <w:rsid w:val="00650984"/>
    <w:rsid w:val="00650DED"/>
    <w:rsid w:val="00650E3A"/>
    <w:rsid w:val="006512E5"/>
    <w:rsid w:val="0065156E"/>
    <w:rsid w:val="00651FC7"/>
    <w:rsid w:val="00652389"/>
    <w:rsid w:val="006523D9"/>
    <w:rsid w:val="006526AB"/>
    <w:rsid w:val="00652C8E"/>
    <w:rsid w:val="00653144"/>
    <w:rsid w:val="00653215"/>
    <w:rsid w:val="00653389"/>
    <w:rsid w:val="0065353A"/>
    <w:rsid w:val="006536BA"/>
    <w:rsid w:val="00653DBC"/>
    <w:rsid w:val="00654027"/>
    <w:rsid w:val="006544B0"/>
    <w:rsid w:val="00654572"/>
    <w:rsid w:val="0065461D"/>
    <w:rsid w:val="0065476C"/>
    <w:rsid w:val="006561BE"/>
    <w:rsid w:val="00656200"/>
    <w:rsid w:val="006566FD"/>
    <w:rsid w:val="0065684A"/>
    <w:rsid w:val="006569A1"/>
    <w:rsid w:val="00657356"/>
    <w:rsid w:val="00657736"/>
    <w:rsid w:val="006579DE"/>
    <w:rsid w:val="00660100"/>
    <w:rsid w:val="006602D1"/>
    <w:rsid w:val="0066047C"/>
    <w:rsid w:val="00660C91"/>
    <w:rsid w:val="00661329"/>
    <w:rsid w:val="0066160C"/>
    <w:rsid w:val="006616D4"/>
    <w:rsid w:val="00661AE0"/>
    <w:rsid w:val="00661B5B"/>
    <w:rsid w:val="006620DF"/>
    <w:rsid w:val="00662347"/>
    <w:rsid w:val="00662394"/>
    <w:rsid w:val="00662758"/>
    <w:rsid w:val="00662A7E"/>
    <w:rsid w:val="00662AA0"/>
    <w:rsid w:val="00662D26"/>
    <w:rsid w:val="00663184"/>
    <w:rsid w:val="006636B7"/>
    <w:rsid w:val="0066387E"/>
    <w:rsid w:val="00663DA3"/>
    <w:rsid w:val="00664219"/>
    <w:rsid w:val="0066454F"/>
    <w:rsid w:val="0066475C"/>
    <w:rsid w:val="00665039"/>
    <w:rsid w:val="006653E4"/>
    <w:rsid w:val="006653F2"/>
    <w:rsid w:val="0066541C"/>
    <w:rsid w:val="0066549D"/>
    <w:rsid w:val="006654EE"/>
    <w:rsid w:val="00665839"/>
    <w:rsid w:val="00665CB5"/>
    <w:rsid w:val="00665E6B"/>
    <w:rsid w:val="006662DF"/>
    <w:rsid w:val="006663D5"/>
    <w:rsid w:val="0066641F"/>
    <w:rsid w:val="0066694B"/>
    <w:rsid w:val="00666EAC"/>
    <w:rsid w:val="00666F4B"/>
    <w:rsid w:val="00666FB3"/>
    <w:rsid w:val="0066715D"/>
    <w:rsid w:val="00667A32"/>
    <w:rsid w:val="00667A94"/>
    <w:rsid w:val="00667AAD"/>
    <w:rsid w:val="00667FCA"/>
    <w:rsid w:val="006705F7"/>
    <w:rsid w:val="00670B6D"/>
    <w:rsid w:val="00670EEF"/>
    <w:rsid w:val="00670F81"/>
    <w:rsid w:val="00671085"/>
    <w:rsid w:val="00671253"/>
    <w:rsid w:val="006717F0"/>
    <w:rsid w:val="00671976"/>
    <w:rsid w:val="006719D5"/>
    <w:rsid w:val="00671B36"/>
    <w:rsid w:val="00671C9C"/>
    <w:rsid w:val="006721A2"/>
    <w:rsid w:val="0067244C"/>
    <w:rsid w:val="006724BA"/>
    <w:rsid w:val="00672B40"/>
    <w:rsid w:val="00672B5C"/>
    <w:rsid w:val="00672CAC"/>
    <w:rsid w:val="00672D01"/>
    <w:rsid w:val="00672D6D"/>
    <w:rsid w:val="00672FE6"/>
    <w:rsid w:val="0067454F"/>
    <w:rsid w:val="00674B08"/>
    <w:rsid w:val="006756F6"/>
    <w:rsid w:val="00675AE4"/>
    <w:rsid w:val="00675B70"/>
    <w:rsid w:val="00675C45"/>
    <w:rsid w:val="00675D19"/>
    <w:rsid w:val="00676745"/>
    <w:rsid w:val="00676973"/>
    <w:rsid w:val="00676A07"/>
    <w:rsid w:val="00676BD7"/>
    <w:rsid w:val="00676DE6"/>
    <w:rsid w:val="00676DED"/>
    <w:rsid w:val="00676FAF"/>
    <w:rsid w:val="0067713F"/>
    <w:rsid w:val="00677338"/>
    <w:rsid w:val="0067733E"/>
    <w:rsid w:val="0067748E"/>
    <w:rsid w:val="006778C0"/>
    <w:rsid w:val="00677E46"/>
    <w:rsid w:val="00677F68"/>
    <w:rsid w:val="006800F3"/>
    <w:rsid w:val="00680454"/>
    <w:rsid w:val="0068064F"/>
    <w:rsid w:val="006807B2"/>
    <w:rsid w:val="006807BB"/>
    <w:rsid w:val="00680E51"/>
    <w:rsid w:val="00680F49"/>
    <w:rsid w:val="00680F6D"/>
    <w:rsid w:val="00680FA9"/>
    <w:rsid w:val="006810E1"/>
    <w:rsid w:val="00681212"/>
    <w:rsid w:val="0068176E"/>
    <w:rsid w:val="006817B0"/>
    <w:rsid w:val="00681CBD"/>
    <w:rsid w:val="0068248D"/>
    <w:rsid w:val="00682B07"/>
    <w:rsid w:val="00682B56"/>
    <w:rsid w:val="00682B7F"/>
    <w:rsid w:val="00682BC7"/>
    <w:rsid w:val="0068305E"/>
    <w:rsid w:val="006830FB"/>
    <w:rsid w:val="00683196"/>
    <w:rsid w:val="00683F08"/>
    <w:rsid w:val="0068417D"/>
    <w:rsid w:val="0068460E"/>
    <w:rsid w:val="006852AE"/>
    <w:rsid w:val="00685588"/>
    <w:rsid w:val="0068578F"/>
    <w:rsid w:val="00685CB3"/>
    <w:rsid w:val="006866FF"/>
    <w:rsid w:val="00686B55"/>
    <w:rsid w:val="00687576"/>
    <w:rsid w:val="0068784B"/>
    <w:rsid w:val="00687A81"/>
    <w:rsid w:val="00687D71"/>
    <w:rsid w:val="00687E24"/>
    <w:rsid w:val="00690C57"/>
    <w:rsid w:val="00690C91"/>
    <w:rsid w:val="0069113C"/>
    <w:rsid w:val="006913F3"/>
    <w:rsid w:val="006914BE"/>
    <w:rsid w:val="00691585"/>
    <w:rsid w:val="00692165"/>
    <w:rsid w:val="006921DA"/>
    <w:rsid w:val="00692235"/>
    <w:rsid w:val="00692352"/>
    <w:rsid w:val="00692445"/>
    <w:rsid w:val="006924E1"/>
    <w:rsid w:val="006927D5"/>
    <w:rsid w:val="00692E2D"/>
    <w:rsid w:val="00693629"/>
    <w:rsid w:val="006937A8"/>
    <w:rsid w:val="00693B6D"/>
    <w:rsid w:val="00693E13"/>
    <w:rsid w:val="0069427F"/>
    <w:rsid w:val="006942B7"/>
    <w:rsid w:val="006949D9"/>
    <w:rsid w:val="00694AA2"/>
    <w:rsid w:val="00695050"/>
    <w:rsid w:val="00695EE2"/>
    <w:rsid w:val="00695FC6"/>
    <w:rsid w:val="00696197"/>
    <w:rsid w:val="0069624F"/>
    <w:rsid w:val="00696C71"/>
    <w:rsid w:val="00696F11"/>
    <w:rsid w:val="00697059"/>
    <w:rsid w:val="00697400"/>
    <w:rsid w:val="0069751D"/>
    <w:rsid w:val="0069776A"/>
    <w:rsid w:val="00697896"/>
    <w:rsid w:val="00697A92"/>
    <w:rsid w:val="00697B87"/>
    <w:rsid w:val="00697D95"/>
    <w:rsid w:val="00697E2C"/>
    <w:rsid w:val="006A0995"/>
    <w:rsid w:val="006A0BC6"/>
    <w:rsid w:val="006A10C8"/>
    <w:rsid w:val="006A1EE2"/>
    <w:rsid w:val="006A25E2"/>
    <w:rsid w:val="006A26F3"/>
    <w:rsid w:val="006A31C5"/>
    <w:rsid w:val="006A3393"/>
    <w:rsid w:val="006A3E51"/>
    <w:rsid w:val="006A43CB"/>
    <w:rsid w:val="006A44CF"/>
    <w:rsid w:val="006A4701"/>
    <w:rsid w:val="006A50C0"/>
    <w:rsid w:val="006A52A7"/>
    <w:rsid w:val="006A52BD"/>
    <w:rsid w:val="006A5414"/>
    <w:rsid w:val="006A5455"/>
    <w:rsid w:val="006A54B9"/>
    <w:rsid w:val="006A5532"/>
    <w:rsid w:val="006A5C2B"/>
    <w:rsid w:val="006A62C8"/>
    <w:rsid w:val="006A644D"/>
    <w:rsid w:val="006A6478"/>
    <w:rsid w:val="006A64AC"/>
    <w:rsid w:val="006A67CA"/>
    <w:rsid w:val="006A69ED"/>
    <w:rsid w:val="006A6DC1"/>
    <w:rsid w:val="006A7159"/>
    <w:rsid w:val="006A72D0"/>
    <w:rsid w:val="006A77A1"/>
    <w:rsid w:val="006A7BFD"/>
    <w:rsid w:val="006A7E1B"/>
    <w:rsid w:val="006A7EA1"/>
    <w:rsid w:val="006A7F4D"/>
    <w:rsid w:val="006B066A"/>
    <w:rsid w:val="006B071C"/>
    <w:rsid w:val="006B0886"/>
    <w:rsid w:val="006B0A71"/>
    <w:rsid w:val="006B0C69"/>
    <w:rsid w:val="006B1193"/>
    <w:rsid w:val="006B132B"/>
    <w:rsid w:val="006B133F"/>
    <w:rsid w:val="006B1646"/>
    <w:rsid w:val="006B1693"/>
    <w:rsid w:val="006B1BEB"/>
    <w:rsid w:val="006B1E7E"/>
    <w:rsid w:val="006B22B1"/>
    <w:rsid w:val="006B266C"/>
    <w:rsid w:val="006B2926"/>
    <w:rsid w:val="006B2A9B"/>
    <w:rsid w:val="006B2AB9"/>
    <w:rsid w:val="006B2B34"/>
    <w:rsid w:val="006B2E62"/>
    <w:rsid w:val="006B3A1B"/>
    <w:rsid w:val="006B3C6B"/>
    <w:rsid w:val="006B3F1D"/>
    <w:rsid w:val="006B4180"/>
    <w:rsid w:val="006B4374"/>
    <w:rsid w:val="006B4843"/>
    <w:rsid w:val="006B48D4"/>
    <w:rsid w:val="006B4AA6"/>
    <w:rsid w:val="006B4B83"/>
    <w:rsid w:val="006B5610"/>
    <w:rsid w:val="006B5711"/>
    <w:rsid w:val="006B5A2A"/>
    <w:rsid w:val="006B5BF2"/>
    <w:rsid w:val="006B5CE5"/>
    <w:rsid w:val="006B71F4"/>
    <w:rsid w:val="006B74C0"/>
    <w:rsid w:val="006B77A9"/>
    <w:rsid w:val="006B7BAF"/>
    <w:rsid w:val="006B7C3D"/>
    <w:rsid w:val="006C017C"/>
    <w:rsid w:val="006C04BD"/>
    <w:rsid w:val="006C04EC"/>
    <w:rsid w:val="006C057F"/>
    <w:rsid w:val="006C0F44"/>
    <w:rsid w:val="006C1AE4"/>
    <w:rsid w:val="006C211F"/>
    <w:rsid w:val="006C214C"/>
    <w:rsid w:val="006C2396"/>
    <w:rsid w:val="006C2597"/>
    <w:rsid w:val="006C26A2"/>
    <w:rsid w:val="006C26E1"/>
    <w:rsid w:val="006C30B5"/>
    <w:rsid w:val="006C3424"/>
    <w:rsid w:val="006C35F0"/>
    <w:rsid w:val="006C392E"/>
    <w:rsid w:val="006C4253"/>
    <w:rsid w:val="006C4E64"/>
    <w:rsid w:val="006C5037"/>
    <w:rsid w:val="006C560F"/>
    <w:rsid w:val="006C59A6"/>
    <w:rsid w:val="006C5B50"/>
    <w:rsid w:val="006C5D49"/>
    <w:rsid w:val="006C5F21"/>
    <w:rsid w:val="006C5F3E"/>
    <w:rsid w:val="006C63A4"/>
    <w:rsid w:val="006C72D2"/>
    <w:rsid w:val="006C78E4"/>
    <w:rsid w:val="006C7C23"/>
    <w:rsid w:val="006D017A"/>
    <w:rsid w:val="006D0543"/>
    <w:rsid w:val="006D0907"/>
    <w:rsid w:val="006D0BFD"/>
    <w:rsid w:val="006D1495"/>
    <w:rsid w:val="006D1760"/>
    <w:rsid w:val="006D1D33"/>
    <w:rsid w:val="006D1F5A"/>
    <w:rsid w:val="006D203B"/>
    <w:rsid w:val="006D2057"/>
    <w:rsid w:val="006D210F"/>
    <w:rsid w:val="006D21BB"/>
    <w:rsid w:val="006D2EE6"/>
    <w:rsid w:val="006D32A6"/>
    <w:rsid w:val="006D3B3B"/>
    <w:rsid w:val="006D3C22"/>
    <w:rsid w:val="006D418B"/>
    <w:rsid w:val="006D426F"/>
    <w:rsid w:val="006D4374"/>
    <w:rsid w:val="006D4A06"/>
    <w:rsid w:val="006D4A72"/>
    <w:rsid w:val="006D4AB5"/>
    <w:rsid w:val="006D4B13"/>
    <w:rsid w:val="006D4EAE"/>
    <w:rsid w:val="006D4FD5"/>
    <w:rsid w:val="006D5062"/>
    <w:rsid w:val="006D51DD"/>
    <w:rsid w:val="006D5300"/>
    <w:rsid w:val="006D5642"/>
    <w:rsid w:val="006D56CB"/>
    <w:rsid w:val="006D595E"/>
    <w:rsid w:val="006D5AC9"/>
    <w:rsid w:val="006D5D44"/>
    <w:rsid w:val="006D5DF3"/>
    <w:rsid w:val="006D681B"/>
    <w:rsid w:val="006D6A57"/>
    <w:rsid w:val="006D6B67"/>
    <w:rsid w:val="006D6E7E"/>
    <w:rsid w:val="006D6F01"/>
    <w:rsid w:val="006D728E"/>
    <w:rsid w:val="006D72E0"/>
    <w:rsid w:val="006D7C36"/>
    <w:rsid w:val="006D7D52"/>
    <w:rsid w:val="006E036B"/>
    <w:rsid w:val="006E0619"/>
    <w:rsid w:val="006E143F"/>
    <w:rsid w:val="006E16AC"/>
    <w:rsid w:val="006E196D"/>
    <w:rsid w:val="006E1F7D"/>
    <w:rsid w:val="006E29AA"/>
    <w:rsid w:val="006E2B8A"/>
    <w:rsid w:val="006E2E36"/>
    <w:rsid w:val="006E3639"/>
    <w:rsid w:val="006E3997"/>
    <w:rsid w:val="006E420F"/>
    <w:rsid w:val="006E49E4"/>
    <w:rsid w:val="006E4B14"/>
    <w:rsid w:val="006E4F3B"/>
    <w:rsid w:val="006E50AA"/>
    <w:rsid w:val="006E528C"/>
    <w:rsid w:val="006E547F"/>
    <w:rsid w:val="006E54D3"/>
    <w:rsid w:val="006E5583"/>
    <w:rsid w:val="006E57C7"/>
    <w:rsid w:val="006E6074"/>
    <w:rsid w:val="006E624E"/>
    <w:rsid w:val="006E6591"/>
    <w:rsid w:val="006E65E7"/>
    <w:rsid w:val="006E67D3"/>
    <w:rsid w:val="006E6AE2"/>
    <w:rsid w:val="006E6CAD"/>
    <w:rsid w:val="006E6F1E"/>
    <w:rsid w:val="006E7258"/>
    <w:rsid w:val="006E75AD"/>
    <w:rsid w:val="006E7973"/>
    <w:rsid w:val="006E7C65"/>
    <w:rsid w:val="006E7E4A"/>
    <w:rsid w:val="006F0055"/>
    <w:rsid w:val="006F01FF"/>
    <w:rsid w:val="006F05E8"/>
    <w:rsid w:val="006F06E3"/>
    <w:rsid w:val="006F07A6"/>
    <w:rsid w:val="006F085C"/>
    <w:rsid w:val="006F0C17"/>
    <w:rsid w:val="006F1263"/>
    <w:rsid w:val="006F19E9"/>
    <w:rsid w:val="006F1A6C"/>
    <w:rsid w:val="006F1D05"/>
    <w:rsid w:val="006F202D"/>
    <w:rsid w:val="006F2075"/>
    <w:rsid w:val="006F20C5"/>
    <w:rsid w:val="006F2104"/>
    <w:rsid w:val="006F2293"/>
    <w:rsid w:val="006F246B"/>
    <w:rsid w:val="006F2E77"/>
    <w:rsid w:val="006F3429"/>
    <w:rsid w:val="006F347B"/>
    <w:rsid w:val="006F38EF"/>
    <w:rsid w:val="006F3B62"/>
    <w:rsid w:val="006F3B93"/>
    <w:rsid w:val="006F3F02"/>
    <w:rsid w:val="006F4644"/>
    <w:rsid w:val="006F4A9F"/>
    <w:rsid w:val="006F4D71"/>
    <w:rsid w:val="006F4DE4"/>
    <w:rsid w:val="006F50F0"/>
    <w:rsid w:val="006F517F"/>
    <w:rsid w:val="006F5327"/>
    <w:rsid w:val="006F5599"/>
    <w:rsid w:val="006F5F40"/>
    <w:rsid w:val="006F61C8"/>
    <w:rsid w:val="006F61DF"/>
    <w:rsid w:val="006F636B"/>
    <w:rsid w:val="006F6577"/>
    <w:rsid w:val="006F6580"/>
    <w:rsid w:val="006F67A8"/>
    <w:rsid w:val="006F6BF0"/>
    <w:rsid w:val="006F6FED"/>
    <w:rsid w:val="006F7653"/>
    <w:rsid w:val="006F7663"/>
    <w:rsid w:val="006F78D2"/>
    <w:rsid w:val="006F7990"/>
    <w:rsid w:val="0070032D"/>
    <w:rsid w:val="0070047D"/>
    <w:rsid w:val="0070048A"/>
    <w:rsid w:val="00700896"/>
    <w:rsid w:val="00700B35"/>
    <w:rsid w:val="00701048"/>
    <w:rsid w:val="0070136E"/>
    <w:rsid w:val="0070170B"/>
    <w:rsid w:val="0070192A"/>
    <w:rsid w:val="00701C79"/>
    <w:rsid w:val="00701D17"/>
    <w:rsid w:val="00701D36"/>
    <w:rsid w:val="00701F11"/>
    <w:rsid w:val="0070203E"/>
    <w:rsid w:val="0070207E"/>
    <w:rsid w:val="007020EA"/>
    <w:rsid w:val="0070247D"/>
    <w:rsid w:val="00702953"/>
    <w:rsid w:val="00702DC9"/>
    <w:rsid w:val="00702F86"/>
    <w:rsid w:val="0070301D"/>
    <w:rsid w:val="00703491"/>
    <w:rsid w:val="00703966"/>
    <w:rsid w:val="0070399A"/>
    <w:rsid w:val="00703EF0"/>
    <w:rsid w:val="00704174"/>
    <w:rsid w:val="0070430F"/>
    <w:rsid w:val="007048EA"/>
    <w:rsid w:val="00704FEF"/>
    <w:rsid w:val="007050DB"/>
    <w:rsid w:val="0070556B"/>
    <w:rsid w:val="00705694"/>
    <w:rsid w:val="007056C2"/>
    <w:rsid w:val="00705738"/>
    <w:rsid w:val="007057EA"/>
    <w:rsid w:val="007062DD"/>
    <w:rsid w:val="00706741"/>
    <w:rsid w:val="00706755"/>
    <w:rsid w:val="0070676E"/>
    <w:rsid w:val="00706A8F"/>
    <w:rsid w:val="00706C74"/>
    <w:rsid w:val="00706D3D"/>
    <w:rsid w:val="00706EA2"/>
    <w:rsid w:val="00707286"/>
    <w:rsid w:val="00707379"/>
    <w:rsid w:val="00707403"/>
    <w:rsid w:val="00707D5C"/>
    <w:rsid w:val="00710465"/>
    <w:rsid w:val="00710C7F"/>
    <w:rsid w:val="00710D0A"/>
    <w:rsid w:val="00711ABE"/>
    <w:rsid w:val="00711FE7"/>
    <w:rsid w:val="0071215F"/>
    <w:rsid w:val="007122D9"/>
    <w:rsid w:val="007125C3"/>
    <w:rsid w:val="007125F9"/>
    <w:rsid w:val="00712ADE"/>
    <w:rsid w:val="007130AF"/>
    <w:rsid w:val="0071320A"/>
    <w:rsid w:val="0071402F"/>
    <w:rsid w:val="00714444"/>
    <w:rsid w:val="00714A52"/>
    <w:rsid w:val="00714AFD"/>
    <w:rsid w:val="00714B62"/>
    <w:rsid w:val="00714C7F"/>
    <w:rsid w:val="0071544F"/>
    <w:rsid w:val="007158D5"/>
    <w:rsid w:val="00715B5C"/>
    <w:rsid w:val="00716159"/>
    <w:rsid w:val="00716209"/>
    <w:rsid w:val="00716647"/>
    <w:rsid w:val="0071678B"/>
    <w:rsid w:val="0071711B"/>
    <w:rsid w:val="00717156"/>
    <w:rsid w:val="00717213"/>
    <w:rsid w:val="00717457"/>
    <w:rsid w:val="00717A51"/>
    <w:rsid w:val="00717B79"/>
    <w:rsid w:val="007201A6"/>
    <w:rsid w:val="007203FA"/>
    <w:rsid w:val="00720610"/>
    <w:rsid w:val="00720ED6"/>
    <w:rsid w:val="007215F1"/>
    <w:rsid w:val="0072178E"/>
    <w:rsid w:val="00721FB7"/>
    <w:rsid w:val="00722052"/>
    <w:rsid w:val="0072214E"/>
    <w:rsid w:val="007234B8"/>
    <w:rsid w:val="00723564"/>
    <w:rsid w:val="00723624"/>
    <w:rsid w:val="00723785"/>
    <w:rsid w:val="00723F09"/>
    <w:rsid w:val="00723F8D"/>
    <w:rsid w:val="0072431B"/>
    <w:rsid w:val="0072477F"/>
    <w:rsid w:val="007251BE"/>
    <w:rsid w:val="007254E3"/>
    <w:rsid w:val="007256E7"/>
    <w:rsid w:val="00725EB8"/>
    <w:rsid w:val="00725F6A"/>
    <w:rsid w:val="0072655D"/>
    <w:rsid w:val="00726674"/>
    <w:rsid w:val="0072672B"/>
    <w:rsid w:val="00726FFD"/>
    <w:rsid w:val="00727068"/>
    <w:rsid w:val="00727738"/>
    <w:rsid w:val="007277D9"/>
    <w:rsid w:val="007302E5"/>
    <w:rsid w:val="0073046D"/>
    <w:rsid w:val="007307D5"/>
    <w:rsid w:val="0073097F"/>
    <w:rsid w:val="00730BFA"/>
    <w:rsid w:val="00731084"/>
    <w:rsid w:val="00732300"/>
    <w:rsid w:val="00732375"/>
    <w:rsid w:val="00732642"/>
    <w:rsid w:val="0073277C"/>
    <w:rsid w:val="00732D5B"/>
    <w:rsid w:val="00732EA9"/>
    <w:rsid w:val="007339ED"/>
    <w:rsid w:val="007339F7"/>
    <w:rsid w:val="00733BF3"/>
    <w:rsid w:val="00733F7D"/>
    <w:rsid w:val="0073434A"/>
    <w:rsid w:val="007347E7"/>
    <w:rsid w:val="00734D0E"/>
    <w:rsid w:val="007351A7"/>
    <w:rsid w:val="00735A5C"/>
    <w:rsid w:val="00735FF1"/>
    <w:rsid w:val="0073606B"/>
    <w:rsid w:val="007369F9"/>
    <w:rsid w:val="00736EFF"/>
    <w:rsid w:val="00737330"/>
    <w:rsid w:val="0073736C"/>
    <w:rsid w:val="007400C8"/>
    <w:rsid w:val="00740443"/>
    <w:rsid w:val="00740733"/>
    <w:rsid w:val="00740AF8"/>
    <w:rsid w:val="00740C18"/>
    <w:rsid w:val="00740E57"/>
    <w:rsid w:val="007418AD"/>
    <w:rsid w:val="00741C9C"/>
    <w:rsid w:val="00741E2F"/>
    <w:rsid w:val="00741FF9"/>
    <w:rsid w:val="007423CD"/>
    <w:rsid w:val="00742A70"/>
    <w:rsid w:val="00742FEA"/>
    <w:rsid w:val="007430CD"/>
    <w:rsid w:val="007436D4"/>
    <w:rsid w:val="0074390B"/>
    <w:rsid w:val="00743A4D"/>
    <w:rsid w:val="00743F84"/>
    <w:rsid w:val="007442E1"/>
    <w:rsid w:val="00744449"/>
    <w:rsid w:val="0074474E"/>
    <w:rsid w:val="00744B8A"/>
    <w:rsid w:val="00744F2D"/>
    <w:rsid w:val="0074502E"/>
    <w:rsid w:val="00745320"/>
    <w:rsid w:val="00745597"/>
    <w:rsid w:val="00745708"/>
    <w:rsid w:val="00745EFE"/>
    <w:rsid w:val="00745F07"/>
    <w:rsid w:val="00746203"/>
    <w:rsid w:val="00746A6E"/>
    <w:rsid w:val="00746B5C"/>
    <w:rsid w:val="00747150"/>
    <w:rsid w:val="00747166"/>
    <w:rsid w:val="00747371"/>
    <w:rsid w:val="00747560"/>
    <w:rsid w:val="00747C73"/>
    <w:rsid w:val="00747C90"/>
    <w:rsid w:val="00747DC9"/>
    <w:rsid w:val="007506EB"/>
    <w:rsid w:val="00750765"/>
    <w:rsid w:val="00750B70"/>
    <w:rsid w:val="00750CC7"/>
    <w:rsid w:val="00750E11"/>
    <w:rsid w:val="0075106B"/>
    <w:rsid w:val="007512BE"/>
    <w:rsid w:val="00751363"/>
    <w:rsid w:val="007514D1"/>
    <w:rsid w:val="007514F9"/>
    <w:rsid w:val="00751706"/>
    <w:rsid w:val="00751CE9"/>
    <w:rsid w:val="00752057"/>
    <w:rsid w:val="00752317"/>
    <w:rsid w:val="007528C9"/>
    <w:rsid w:val="00752B57"/>
    <w:rsid w:val="00752D56"/>
    <w:rsid w:val="00752D85"/>
    <w:rsid w:val="0075345A"/>
    <w:rsid w:val="007536B7"/>
    <w:rsid w:val="00753FBF"/>
    <w:rsid w:val="007540C8"/>
    <w:rsid w:val="00754FD4"/>
    <w:rsid w:val="0075500D"/>
    <w:rsid w:val="007557C8"/>
    <w:rsid w:val="00755E6E"/>
    <w:rsid w:val="00755FC3"/>
    <w:rsid w:val="0075641A"/>
    <w:rsid w:val="007566DC"/>
    <w:rsid w:val="00756FF7"/>
    <w:rsid w:val="0075703C"/>
    <w:rsid w:val="007570B5"/>
    <w:rsid w:val="0075729A"/>
    <w:rsid w:val="007573FA"/>
    <w:rsid w:val="00757472"/>
    <w:rsid w:val="0075774C"/>
    <w:rsid w:val="00757D4A"/>
    <w:rsid w:val="00757F8D"/>
    <w:rsid w:val="00757F93"/>
    <w:rsid w:val="0076034D"/>
    <w:rsid w:val="00760393"/>
    <w:rsid w:val="007603C6"/>
    <w:rsid w:val="0076074A"/>
    <w:rsid w:val="007608E6"/>
    <w:rsid w:val="00760CB3"/>
    <w:rsid w:val="00761381"/>
    <w:rsid w:val="007613EF"/>
    <w:rsid w:val="00761442"/>
    <w:rsid w:val="0076144A"/>
    <w:rsid w:val="0076154F"/>
    <w:rsid w:val="00761793"/>
    <w:rsid w:val="00761CBC"/>
    <w:rsid w:val="0076204B"/>
    <w:rsid w:val="0076236F"/>
    <w:rsid w:val="007625BD"/>
    <w:rsid w:val="00762F65"/>
    <w:rsid w:val="0076324A"/>
    <w:rsid w:val="00763DED"/>
    <w:rsid w:val="00764210"/>
    <w:rsid w:val="00764816"/>
    <w:rsid w:val="00765022"/>
    <w:rsid w:val="00765A62"/>
    <w:rsid w:val="00765AFD"/>
    <w:rsid w:val="00765B86"/>
    <w:rsid w:val="0076620B"/>
    <w:rsid w:val="00766DA6"/>
    <w:rsid w:val="00767279"/>
    <w:rsid w:val="00767821"/>
    <w:rsid w:val="00767EAB"/>
    <w:rsid w:val="00770195"/>
    <w:rsid w:val="00770378"/>
    <w:rsid w:val="0077099D"/>
    <w:rsid w:val="00770B3A"/>
    <w:rsid w:val="00770B8E"/>
    <w:rsid w:val="00770C08"/>
    <w:rsid w:val="00771C00"/>
    <w:rsid w:val="00772019"/>
    <w:rsid w:val="0077206C"/>
    <w:rsid w:val="00772137"/>
    <w:rsid w:val="007722A7"/>
    <w:rsid w:val="00772832"/>
    <w:rsid w:val="00772958"/>
    <w:rsid w:val="00772975"/>
    <w:rsid w:val="00772AAD"/>
    <w:rsid w:val="00772BCB"/>
    <w:rsid w:val="00772CBC"/>
    <w:rsid w:val="0077312C"/>
    <w:rsid w:val="007732D8"/>
    <w:rsid w:val="007733F7"/>
    <w:rsid w:val="007733FB"/>
    <w:rsid w:val="00773404"/>
    <w:rsid w:val="0077357A"/>
    <w:rsid w:val="0077368C"/>
    <w:rsid w:val="0077389D"/>
    <w:rsid w:val="00773CAD"/>
    <w:rsid w:val="00774169"/>
    <w:rsid w:val="00774297"/>
    <w:rsid w:val="007742BF"/>
    <w:rsid w:val="00774CB2"/>
    <w:rsid w:val="00774D71"/>
    <w:rsid w:val="007759FF"/>
    <w:rsid w:val="00776157"/>
    <w:rsid w:val="007762B7"/>
    <w:rsid w:val="00776417"/>
    <w:rsid w:val="00776769"/>
    <w:rsid w:val="0077676F"/>
    <w:rsid w:val="00776B88"/>
    <w:rsid w:val="00776FD3"/>
    <w:rsid w:val="007778CD"/>
    <w:rsid w:val="00777985"/>
    <w:rsid w:val="00777F31"/>
    <w:rsid w:val="0078006D"/>
    <w:rsid w:val="00780494"/>
    <w:rsid w:val="00780732"/>
    <w:rsid w:val="007807D4"/>
    <w:rsid w:val="007807EE"/>
    <w:rsid w:val="007808F1"/>
    <w:rsid w:val="007809FA"/>
    <w:rsid w:val="00780F0E"/>
    <w:rsid w:val="00780FE7"/>
    <w:rsid w:val="007813B1"/>
    <w:rsid w:val="007814C7"/>
    <w:rsid w:val="0078194A"/>
    <w:rsid w:val="007819F9"/>
    <w:rsid w:val="00781E28"/>
    <w:rsid w:val="00781E4A"/>
    <w:rsid w:val="00781F37"/>
    <w:rsid w:val="0078217D"/>
    <w:rsid w:val="0078217E"/>
    <w:rsid w:val="00782410"/>
    <w:rsid w:val="007824EE"/>
    <w:rsid w:val="00782A51"/>
    <w:rsid w:val="00782AA5"/>
    <w:rsid w:val="00782E91"/>
    <w:rsid w:val="007830DE"/>
    <w:rsid w:val="00783587"/>
    <w:rsid w:val="00783654"/>
    <w:rsid w:val="007838FF"/>
    <w:rsid w:val="00783D04"/>
    <w:rsid w:val="00783D40"/>
    <w:rsid w:val="00783F28"/>
    <w:rsid w:val="00784026"/>
    <w:rsid w:val="00784078"/>
    <w:rsid w:val="007842D7"/>
    <w:rsid w:val="0078430C"/>
    <w:rsid w:val="007846FE"/>
    <w:rsid w:val="007847D3"/>
    <w:rsid w:val="007854F5"/>
    <w:rsid w:val="00785565"/>
    <w:rsid w:val="007855BA"/>
    <w:rsid w:val="007855BC"/>
    <w:rsid w:val="00785705"/>
    <w:rsid w:val="00785720"/>
    <w:rsid w:val="0078578A"/>
    <w:rsid w:val="00785796"/>
    <w:rsid w:val="00785BB5"/>
    <w:rsid w:val="0078608B"/>
    <w:rsid w:val="00786146"/>
    <w:rsid w:val="00786446"/>
    <w:rsid w:val="00786748"/>
    <w:rsid w:val="00786B9E"/>
    <w:rsid w:val="00786DBC"/>
    <w:rsid w:val="00787655"/>
    <w:rsid w:val="0078793E"/>
    <w:rsid w:val="00787AAD"/>
    <w:rsid w:val="00787F9F"/>
    <w:rsid w:val="00790047"/>
    <w:rsid w:val="007905BA"/>
    <w:rsid w:val="00790908"/>
    <w:rsid w:val="00790D37"/>
    <w:rsid w:val="00790D9B"/>
    <w:rsid w:val="00790E6A"/>
    <w:rsid w:val="00791127"/>
    <w:rsid w:val="0079168D"/>
    <w:rsid w:val="00791B8A"/>
    <w:rsid w:val="00791ECC"/>
    <w:rsid w:val="0079224C"/>
    <w:rsid w:val="007927CD"/>
    <w:rsid w:val="00792858"/>
    <w:rsid w:val="00792976"/>
    <w:rsid w:val="00792C9F"/>
    <w:rsid w:val="007932AE"/>
    <w:rsid w:val="0079344B"/>
    <w:rsid w:val="007934B9"/>
    <w:rsid w:val="007935E7"/>
    <w:rsid w:val="007938C5"/>
    <w:rsid w:val="00793B49"/>
    <w:rsid w:val="00793C6E"/>
    <w:rsid w:val="00794130"/>
    <w:rsid w:val="007946A2"/>
    <w:rsid w:val="007947FE"/>
    <w:rsid w:val="007949B0"/>
    <w:rsid w:val="00794B2B"/>
    <w:rsid w:val="00794F66"/>
    <w:rsid w:val="0079510B"/>
    <w:rsid w:val="007953A0"/>
    <w:rsid w:val="007955E0"/>
    <w:rsid w:val="00795748"/>
    <w:rsid w:val="0079580C"/>
    <w:rsid w:val="0079583F"/>
    <w:rsid w:val="00795894"/>
    <w:rsid w:val="00795A48"/>
    <w:rsid w:val="00796568"/>
    <w:rsid w:val="00796636"/>
    <w:rsid w:val="007966D5"/>
    <w:rsid w:val="00796A86"/>
    <w:rsid w:val="00796CC4"/>
    <w:rsid w:val="00796E9E"/>
    <w:rsid w:val="0079722D"/>
    <w:rsid w:val="00797280"/>
    <w:rsid w:val="0079773A"/>
    <w:rsid w:val="0079775D"/>
    <w:rsid w:val="007977B6"/>
    <w:rsid w:val="00797900"/>
    <w:rsid w:val="00797E32"/>
    <w:rsid w:val="00797ECC"/>
    <w:rsid w:val="00797F1B"/>
    <w:rsid w:val="007A005D"/>
    <w:rsid w:val="007A028C"/>
    <w:rsid w:val="007A0347"/>
    <w:rsid w:val="007A03DD"/>
    <w:rsid w:val="007A099A"/>
    <w:rsid w:val="007A0A09"/>
    <w:rsid w:val="007A0A9B"/>
    <w:rsid w:val="007A0F5D"/>
    <w:rsid w:val="007A1054"/>
    <w:rsid w:val="007A1058"/>
    <w:rsid w:val="007A1634"/>
    <w:rsid w:val="007A1909"/>
    <w:rsid w:val="007A1EFB"/>
    <w:rsid w:val="007A24F0"/>
    <w:rsid w:val="007A25B2"/>
    <w:rsid w:val="007A2DF4"/>
    <w:rsid w:val="007A2E57"/>
    <w:rsid w:val="007A31B3"/>
    <w:rsid w:val="007A3A66"/>
    <w:rsid w:val="007A3D07"/>
    <w:rsid w:val="007A41A5"/>
    <w:rsid w:val="007A442E"/>
    <w:rsid w:val="007A4A48"/>
    <w:rsid w:val="007A4E69"/>
    <w:rsid w:val="007A500A"/>
    <w:rsid w:val="007A5274"/>
    <w:rsid w:val="007A53F0"/>
    <w:rsid w:val="007A597D"/>
    <w:rsid w:val="007A65BA"/>
    <w:rsid w:val="007A6946"/>
    <w:rsid w:val="007A70B0"/>
    <w:rsid w:val="007A7308"/>
    <w:rsid w:val="007A751F"/>
    <w:rsid w:val="007B0BCC"/>
    <w:rsid w:val="007B0C78"/>
    <w:rsid w:val="007B1E69"/>
    <w:rsid w:val="007B30D4"/>
    <w:rsid w:val="007B3391"/>
    <w:rsid w:val="007B3561"/>
    <w:rsid w:val="007B405D"/>
    <w:rsid w:val="007B406D"/>
    <w:rsid w:val="007B439F"/>
    <w:rsid w:val="007B440D"/>
    <w:rsid w:val="007B44E1"/>
    <w:rsid w:val="007B5C28"/>
    <w:rsid w:val="007B615A"/>
    <w:rsid w:val="007B6370"/>
    <w:rsid w:val="007B64AB"/>
    <w:rsid w:val="007B64EF"/>
    <w:rsid w:val="007B6A14"/>
    <w:rsid w:val="007B6BAF"/>
    <w:rsid w:val="007B6C6B"/>
    <w:rsid w:val="007B7551"/>
    <w:rsid w:val="007B7699"/>
    <w:rsid w:val="007B799C"/>
    <w:rsid w:val="007B7C12"/>
    <w:rsid w:val="007C01D8"/>
    <w:rsid w:val="007C0DE6"/>
    <w:rsid w:val="007C1636"/>
    <w:rsid w:val="007C1968"/>
    <w:rsid w:val="007C1AC3"/>
    <w:rsid w:val="007C1D82"/>
    <w:rsid w:val="007C2548"/>
    <w:rsid w:val="007C2EE0"/>
    <w:rsid w:val="007C3563"/>
    <w:rsid w:val="007C4341"/>
    <w:rsid w:val="007C5031"/>
    <w:rsid w:val="007C5979"/>
    <w:rsid w:val="007C6196"/>
    <w:rsid w:val="007C684E"/>
    <w:rsid w:val="007C6C26"/>
    <w:rsid w:val="007C75F7"/>
    <w:rsid w:val="007C790A"/>
    <w:rsid w:val="007C7AB8"/>
    <w:rsid w:val="007D013A"/>
    <w:rsid w:val="007D02D5"/>
    <w:rsid w:val="007D082B"/>
    <w:rsid w:val="007D1004"/>
    <w:rsid w:val="007D1442"/>
    <w:rsid w:val="007D16FF"/>
    <w:rsid w:val="007D1837"/>
    <w:rsid w:val="007D1838"/>
    <w:rsid w:val="007D1FE0"/>
    <w:rsid w:val="007D248D"/>
    <w:rsid w:val="007D2542"/>
    <w:rsid w:val="007D2AFA"/>
    <w:rsid w:val="007D2D3B"/>
    <w:rsid w:val="007D2D85"/>
    <w:rsid w:val="007D2F5B"/>
    <w:rsid w:val="007D31A2"/>
    <w:rsid w:val="007D341C"/>
    <w:rsid w:val="007D36CF"/>
    <w:rsid w:val="007D3B90"/>
    <w:rsid w:val="007D426F"/>
    <w:rsid w:val="007D43B9"/>
    <w:rsid w:val="007D47BD"/>
    <w:rsid w:val="007D4BF7"/>
    <w:rsid w:val="007D4E87"/>
    <w:rsid w:val="007D50C9"/>
    <w:rsid w:val="007D5534"/>
    <w:rsid w:val="007D56DD"/>
    <w:rsid w:val="007D59D6"/>
    <w:rsid w:val="007D5C33"/>
    <w:rsid w:val="007D5DD6"/>
    <w:rsid w:val="007D61BD"/>
    <w:rsid w:val="007D67E3"/>
    <w:rsid w:val="007D6B3E"/>
    <w:rsid w:val="007D6D78"/>
    <w:rsid w:val="007D6F85"/>
    <w:rsid w:val="007D73AE"/>
    <w:rsid w:val="007D744D"/>
    <w:rsid w:val="007D7D8E"/>
    <w:rsid w:val="007D7F64"/>
    <w:rsid w:val="007E0643"/>
    <w:rsid w:val="007E0981"/>
    <w:rsid w:val="007E0CB9"/>
    <w:rsid w:val="007E0F4C"/>
    <w:rsid w:val="007E10CB"/>
    <w:rsid w:val="007E111C"/>
    <w:rsid w:val="007E1165"/>
    <w:rsid w:val="007E122C"/>
    <w:rsid w:val="007E1260"/>
    <w:rsid w:val="007E1380"/>
    <w:rsid w:val="007E14B4"/>
    <w:rsid w:val="007E1A97"/>
    <w:rsid w:val="007E265D"/>
    <w:rsid w:val="007E2A6E"/>
    <w:rsid w:val="007E2B90"/>
    <w:rsid w:val="007E2F2F"/>
    <w:rsid w:val="007E3001"/>
    <w:rsid w:val="007E36A1"/>
    <w:rsid w:val="007E36B7"/>
    <w:rsid w:val="007E3B86"/>
    <w:rsid w:val="007E473C"/>
    <w:rsid w:val="007E4873"/>
    <w:rsid w:val="007E4F19"/>
    <w:rsid w:val="007E511A"/>
    <w:rsid w:val="007E56B0"/>
    <w:rsid w:val="007E5851"/>
    <w:rsid w:val="007E58C3"/>
    <w:rsid w:val="007E5991"/>
    <w:rsid w:val="007E5F31"/>
    <w:rsid w:val="007E63F8"/>
    <w:rsid w:val="007E651E"/>
    <w:rsid w:val="007E6D12"/>
    <w:rsid w:val="007E7018"/>
    <w:rsid w:val="007E74D2"/>
    <w:rsid w:val="007E7941"/>
    <w:rsid w:val="007E79FB"/>
    <w:rsid w:val="007E7A39"/>
    <w:rsid w:val="007F0462"/>
    <w:rsid w:val="007F04DA"/>
    <w:rsid w:val="007F0591"/>
    <w:rsid w:val="007F07EA"/>
    <w:rsid w:val="007F0910"/>
    <w:rsid w:val="007F0CDF"/>
    <w:rsid w:val="007F1585"/>
    <w:rsid w:val="007F174F"/>
    <w:rsid w:val="007F17B9"/>
    <w:rsid w:val="007F1E86"/>
    <w:rsid w:val="007F223C"/>
    <w:rsid w:val="007F27EF"/>
    <w:rsid w:val="007F2E37"/>
    <w:rsid w:val="007F2FF7"/>
    <w:rsid w:val="007F3349"/>
    <w:rsid w:val="007F3799"/>
    <w:rsid w:val="007F3A1C"/>
    <w:rsid w:val="007F3E27"/>
    <w:rsid w:val="007F44DB"/>
    <w:rsid w:val="007F4E3E"/>
    <w:rsid w:val="007F556F"/>
    <w:rsid w:val="007F55C7"/>
    <w:rsid w:val="007F586F"/>
    <w:rsid w:val="007F5FFE"/>
    <w:rsid w:val="007F66C4"/>
    <w:rsid w:val="007F6816"/>
    <w:rsid w:val="007F6AB7"/>
    <w:rsid w:val="007F6ED3"/>
    <w:rsid w:val="007F6F85"/>
    <w:rsid w:val="007F70C8"/>
    <w:rsid w:val="007F742B"/>
    <w:rsid w:val="007F77C6"/>
    <w:rsid w:val="007F78B4"/>
    <w:rsid w:val="007F7BAD"/>
    <w:rsid w:val="008002B1"/>
    <w:rsid w:val="008002BF"/>
    <w:rsid w:val="00800404"/>
    <w:rsid w:val="008004D6"/>
    <w:rsid w:val="00800993"/>
    <w:rsid w:val="00800B1F"/>
    <w:rsid w:val="00800D8D"/>
    <w:rsid w:val="00800FD1"/>
    <w:rsid w:val="00800FEC"/>
    <w:rsid w:val="008012CE"/>
    <w:rsid w:val="008018EC"/>
    <w:rsid w:val="0080192F"/>
    <w:rsid w:val="0080210B"/>
    <w:rsid w:val="0080233D"/>
    <w:rsid w:val="008023A3"/>
    <w:rsid w:val="008025CE"/>
    <w:rsid w:val="00802816"/>
    <w:rsid w:val="008029FE"/>
    <w:rsid w:val="00802A21"/>
    <w:rsid w:val="00802A2D"/>
    <w:rsid w:val="00802A73"/>
    <w:rsid w:val="008032A5"/>
    <w:rsid w:val="00803779"/>
    <w:rsid w:val="00803B53"/>
    <w:rsid w:val="00804016"/>
    <w:rsid w:val="00804215"/>
    <w:rsid w:val="00804ABF"/>
    <w:rsid w:val="00804E2F"/>
    <w:rsid w:val="008050B1"/>
    <w:rsid w:val="00805524"/>
    <w:rsid w:val="00805546"/>
    <w:rsid w:val="00805D8A"/>
    <w:rsid w:val="0080610C"/>
    <w:rsid w:val="00806384"/>
    <w:rsid w:val="00806910"/>
    <w:rsid w:val="00806ADC"/>
    <w:rsid w:val="00807597"/>
    <w:rsid w:val="008075BD"/>
    <w:rsid w:val="00807ECC"/>
    <w:rsid w:val="008100DE"/>
    <w:rsid w:val="008105D7"/>
    <w:rsid w:val="0081068D"/>
    <w:rsid w:val="00810B4C"/>
    <w:rsid w:val="008117A6"/>
    <w:rsid w:val="00811914"/>
    <w:rsid w:val="00811C21"/>
    <w:rsid w:val="00811DAB"/>
    <w:rsid w:val="00811FEE"/>
    <w:rsid w:val="00812755"/>
    <w:rsid w:val="008127DC"/>
    <w:rsid w:val="00812B1E"/>
    <w:rsid w:val="008137A3"/>
    <w:rsid w:val="00813800"/>
    <w:rsid w:val="00813E1A"/>
    <w:rsid w:val="00814545"/>
    <w:rsid w:val="0081458F"/>
    <w:rsid w:val="00814DB0"/>
    <w:rsid w:val="00815420"/>
    <w:rsid w:val="00816754"/>
    <w:rsid w:val="00816889"/>
    <w:rsid w:val="00816C00"/>
    <w:rsid w:val="00816F43"/>
    <w:rsid w:val="00816FF6"/>
    <w:rsid w:val="0081711E"/>
    <w:rsid w:val="00817230"/>
    <w:rsid w:val="00817712"/>
    <w:rsid w:val="00817E98"/>
    <w:rsid w:val="00820760"/>
    <w:rsid w:val="0082089B"/>
    <w:rsid w:val="00820A87"/>
    <w:rsid w:val="00820C1C"/>
    <w:rsid w:val="00821019"/>
    <w:rsid w:val="0082109F"/>
    <w:rsid w:val="00821178"/>
    <w:rsid w:val="008212CC"/>
    <w:rsid w:val="008221AF"/>
    <w:rsid w:val="008221BD"/>
    <w:rsid w:val="00822824"/>
    <w:rsid w:val="00823224"/>
    <w:rsid w:val="0082337A"/>
    <w:rsid w:val="0082337F"/>
    <w:rsid w:val="00823C4D"/>
    <w:rsid w:val="00823F8E"/>
    <w:rsid w:val="00824350"/>
    <w:rsid w:val="00824378"/>
    <w:rsid w:val="00824CAB"/>
    <w:rsid w:val="00824F88"/>
    <w:rsid w:val="00825143"/>
    <w:rsid w:val="0082688D"/>
    <w:rsid w:val="00826A14"/>
    <w:rsid w:val="00826D06"/>
    <w:rsid w:val="008303C7"/>
    <w:rsid w:val="008304F8"/>
    <w:rsid w:val="00830670"/>
    <w:rsid w:val="008308C5"/>
    <w:rsid w:val="00830A59"/>
    <w:rsid w:val="00830A7A"/>
    <w:rsid w:val="00830AAE"/>
    <w:rsid w:val="00830B24"/>
    <w:rsid w:val="00830E97"/>
    <w:rsid w:val="00830ED3"/>
    <w:rsid w:val="008312FE"/>
    <w:rsid w:val="008315B2"/>
    <w:rsid w:val="008315D6"/>
    <w:rsid w:val="00831F85"/>
    <w:rsid w:val="00832540"/>
    <w:rsid w:val="008327C5"/>
    <w:rsid w:val="00832EC7"/>
    <w:rsid w:val="0083311F"/>
    <w:rsid w:val="008331B7"/>
    <w:rsid w:val="008334EC"/>
    <w:rsid w:val="008337D8"/>
    <w:rsid w:val="008338EA"/>
    <w:rsid w:val="00833A27"/>
    <w:rsid w:val="00833F4A"/>
    <w:rsid w:val="008342D4"/>
    <w:rsid w:val="008346B2"/>
    <w:rsid w:val="00834CB2"/>
    <w:rsid w:val="00834D6C"/>
    <w:rsid w:val="00834F96"/>
    <w:rsid w:val="00835379"/>
    <w:rsid w:val="0083581C"/>
    <w:rsid w:val="00835F29"/>
    <w:rsid w:val="008361B8"/>
    <w:rsid w:val="0083622D"/>
    <w:rsid w:val="00836983"/>
    <w:rsid w:val="00836B4A"/>
    <w:rsid w:val="00836EF4"/>
    <w:rsid w:val="00837030"/>
    <w:rsid w:val="00837495"/>
    <w:rsid w:val="0084045B"/>
    <w:rsid w:val="008406D3"/>
    <w:rsid w:val="00840720"/>
    <w:rsid w:val="00840A3C"/>
    <w:rsid w:val="00840A72"/>
    <w:rsid w:val="00840B79"/>
    <w:rsid w:val="00840DD4"/>
    <w:rsid w:val="00840F83"/>
    <w:rsid w:val="008415D7"/>
    <w:rsid w:val="008418BF"/>
    <w:rsid w:val="00841C1A"/>
    <w:rsid w:val="0084227C"/>
    <w:rsid w:val="00842340"/>
    <w:rsid w:val="00842C6C"/>
    <w:rsid w:val="00842F1F"/>
    <w:rsid w:val="0084310E"/>
    <w:rsid w:val="00843C74"/>
    <w:rsid w:val="00844118"/>
    <w:rsid w:val="008444A2"/>
    <w:rsid w:val="00844D15"/>
    <w:rsid w:val="008455F3"/>
    <w:rsid w:val="008457A0"/>
    <w:rsid w:val="00845828"/>
    <w:rsid w:val="00845F91"/>
    <w:rsid w:val="00846018"/>
    <w:rsid w:val="0084611D"/>
    <w:rsid w:val="008462CF"/>
    <w:rsid w:val="00846723"/>
    <w:rsid w:val="00846A97"/>
    <w:rsid w:val="00846B63"/>
    <w:rsid w:val="008470D9"/>
    <w:rsid w:val="008472F6"/>
    <w:rsid w:val="0084731B"/>
    <w:rsid w:val="008473AE"/>
    <w:rsid w:val="00847D50"/>
    <w:rsid w:val="008502C8"/>
    <w:rsid w:val="0085056E"/>
    <w:rsid w:val="008505F2"/>
    <w:rsid w:val="00850777"/>
    <w:rsid w:val="00850936"/>
    <w:rsid w:val="00850FF0"/>
    <w:rsid w:val="00851601"/>
    <w:rsid w:val="00852216"/>
    <w:rsid w:val="008522A7"/>
    <w:rsid w:val="0085290E"/>
    <w:rsid w:val="008532D0"/>
    <w:rsid w:val="00853313"/>
    <w:rsid w:val="00853859"/>
    <w:rsid w:val="00853FDB"/>
    <w:rsid w:val="0085456B"/>
    <w:rsid w:val="008546FD"/>
    <w:rsid w:val="00854A8C"/>
    <w:rsid w:val="00854CD6"/>
    <w:rsid w:val="008554A9"/>
    <w:rsid w:val="00855AE9"/>
    <w:rsid w:val="00855CBD"/>
    <w:rsid w:val="008560DB"/>
    <w:rsid w:val="0085641C"/>
    <w:rsid w:val="0085651A"/>
    <w:rsid w:val="008566AC"/>
    <w:rsid w:val="00856F99"/>
    <w:rsid w:val="008576AE"/>
    <w:rsid w:val="00857868"/>
    <w:rsid w:val="00857E03"/>
    <w:rsid w:val="00857F61"/>
    <w:rsid w:val="00857FE7"/>
    <w:rsid w:val="00860472"/>
    <w:rsid w:val="00860518"/>
    <w:rsid w:val="008605BF"/>
    <w:rsid w:val="008608B6"/>
    <w:rsid w:val="0086118C"/>
    <w:rsid w:val="00861193"/>
    <w:rsid w:val="0086130E"/>
    <w:rsid w:val="00861687"/>
    <w:rsid w:val="00861BD9"/>
    <w:rsid w:val="00861DA2"/>
    <w:rsid w:val="00862215"/>
    <w:rsid w:val="00862231"/>
    <w:rsid w:val="00862583"/>
    <w:rsid w:val="00862926"/>
    <w:rsid w:val="008629F1"/>
    <w:rsid w:val="00862A1D"/>
    <w:rsid w:val="00862ED2"/>
    <w:rsid w:val="0086334C"/>
    <w:rsid w:val="00863655"/>
    <w:rsid w:val="008637BC"/>
    <w:rsid w:val="00863840"/>
    <w:rsid w:val="008638A1"/>
    <w:rsid w:val="008643C5"/>
    <w:rsid w:val="008645F6"/>
    <w:rsid w:val="00864C50"/>
    <w:rsid w:val="00864D62"/>
    <w:rsid w:val="0086563B"/>
    <w:rsid w:val="008656F7"/>
    <w:rsid w:val="00865818"/>
    <w:rsid w:val="00865AA9"/>
    <w:rsid w:val="00866072"/>
    <w:rsid w:val="008667C4"/>
    <w:rsid w:val="0086707E"/>
    <w:rsid w:val="0086739F"/>
    <w:rsid w:val="00867499"/>
    <w:rsid w:val="00867D83"/>
    <w:rsid w:val="0087026A"/>
    <w:rsid w:val="00870B6C"/>
    <w:rsid w:val="00871590"/>
    <w:rsid w:val="00871A35"/>
    <w:rsid w:val="00871A60"/>
    <w:rsid w:val="00871EE4"/>
    <w:rsid w:val="008720FC"/>
    <w:rsid w:val="0087297E"/>
    <w:rsid w:val="00872BFA"/>
    <w:rsid w:val="008730D8"/>
    <w:rsid w:val="008732E9"/>
    <w:rsid w:val="00873355"/>
    <w:rsid w:val="00873838"/>
    <w:rsid w:val="00873C9D"/>
    <w:rsid w:val="0087446D"/>
    <w:rsid w:val="008745B5"/>
    <w:rsid w:val="008745DB"/>
    <w:rsid w:val="00874718"/>
    <w:rsid w:val="008749D8"/>
    <w:rsid w:val="00874E4D"/>
    <w:rsid w:val="00875174"/>
    <w:rsid w:val="0087531D"/>
    <w:rsid w:val="00875942"/>
    <w:rsid w:val="00876075"/>
    <w:rsid w:val="0087685A"/>
    <w:rsid w:val="00876EE8"/>
    <w:rsid w:val="00877084"/>
    <w:rsid w:val="008771CD"/>
    <w:rsid w:val="008771F5"/>
    <w:rsid w:val="008773C2"/>
    <w:rsid w:val="008775AF"/>
    <w:rsid w:val="00877887"/>
    <w:rsid w:val="008778A3"/>
    <w:rsid w:val="00877906"/>
    <w:rsid w:val="00877973"/>
    <w:rsid w:val="00880A2C"/>
    <w:rsid w:val="00880A61"/>
    <w:rsid w:val="008814FF"/>
    <w:rsid w:val="00881AA4"/>
    <w:rsid w:val="00881D99"/>
    <w:rsid w:val="008820A4"/>
    <w:rsid w:val="008822E0"/>
    <w:rsid w:val="008823A9"/>
    <w:rsid w:val="008824CB"/>
    <w:rsid w:val="00882C01"/>
    <w:rsid w:val="00882F70"/>
    <w:rsid w:val="0088345E"/>
    <w:rsid w:val="008836C9"/>
    <w:rsid w:val="00883C65"/>
    <w:rsid w:val="008841D9"/>
    <w:rsid w:val="008842F0"/>
    <w:rsid w:val="00884562"/>
    <w:rsid w:val="00884597"/>
    <w:rsid w:val="008846E9"/>
    <w:rsid w:val="00884A0A"/>
    <w:rsid w:val="00884B1F"/>
    <w:rsid w:val="00884BBF"/>
    <w:rsid w:val="0088519F"/>
    <w:rsid w:val="008853FE"/>
    <w:rsid w:val="0088558B"/>
    <w:rsid w:val="00885AEC"/>
    <w:rsid w:val="00885C71"/>
    <w:rsid w:val="008860F3"/>
    <w:rsid w:val="00886175"/>
    <w:rsid w:val="0088668F"/>
    <w:rsid w:val="00886730"/>
    <w:rsid w:val="008867DB"/>
    <w:rsid w:val="008868A2"/>
    <w:rsid w:val="0088690D"/>
    <w:rsid w:val="0088692B"/>
    <w:rsid w:val="00886D54"/>
    <w:rsid w:val="008876B4"/>
    <w:rsid w:val="00887A95"/>
    <w:rsid w:val="00887C52"/>
    <w:rsid w:val="00887FBA"/>
    <w:rsid w:val="0089035C"/>
    <w:rsid w:val="00890677"/>
    <w:rsid w:val="00890A44"/>
    <w:rsid w:val="00890B89"/>
    <w:rsid w:val="00891276"/>
    <w:rsid w:val="00891629"/>
    <w:rsid w:val="00891972"/>
    <w:rsid w:val="00891D43"/>
    <w:rsid w:val="0089258A"/>
    <w:rsid w:val="00892AEA"/>
    <w:rsid w:val="00892D56"/>
    <w:rsid w:val="008933DF"/>
    <w:rsid w:val="00893763"/>
    <w:rsid w:val="008939DE"/>
    <w:rsid w:val="008939F1"/>
    <w:rsid w:val="00893A8F"/>
    <w:rsid w:val="0089400D"/>
    <w:rsid w:val="00894102"/>
    <w:rsid w:val="008942D0"/>
    <w:rsid w:val="00894727"/>
    <w:rsid w:val="00894BA5"/>
    <w:rsid w:val="00894BC9"/>
    <w:rsid w:val="00895166"/>
    <w:rsid w:val="008951DA"/>
    <w:rsid w:val="00895F59"/>
    <w:rsid w:val="0089614B"/>
    <w:rsid w:val="008965EE"/>
    <w:rsid w:val="00896ECA"/>
    <w:rsid w:val="008971CC"/>
    <w:rsid w:val="008975C9"/>
    <w:rsid w:val="00897640"/>
    <w:rsid w:val="008A0011"/>
    <w:rsid w:val="008A0427"/>
    <w:rsid w:val="008A06E8"/>
    <w:rsid w:val="008A0959"/>
    <w:rsid w:val="008A122E"/>
    <w:rsid w:val="008A14C3"/>
    <w:rsid w:val="008A15BC"/>
    <w:rsid w:val="008A17F6"/>
    <w:rsid w:val="008A1968"/>
    <w:rsid w:val="008A240A"/>
    <w:rsid w:val="008A2C90"/>
    <w:rsid w:val="008A2FFC"/>
    <w:rsid w:val="008A3346"/>
    <w:rsid w:val="008A33C1"/>
    <w:rsid w:val="008A34AB"/>
    <w:rsid w:val="008A3900"/>
    <w:rsid w:val="008A3EB9"/>
    <w:rsid w:val="008A44AA"/>
    <w:rsid w:val="008A45E2"/>
    <w:rsid w:val="008A4A07"/>
    <w:rsid w:val="008A4AE5"/>
    <w:rsid w:val="008A4D86"/>
    <w:rsid w:val="008A4E2E"/>
    <w:rsid w:val="008A5019"/>
    <w:rsid w:val="008A534A"/>
    <w:rsid w:val="008A5AFD"/>
    <w:rsid w:val="008A5FAC"/>
    <w:rsid w:val="008A6095"/>
    <w:rsid w:val="008A61C3"/>
    <w:rsid w:val="008A6B38"/>
    <w:rsid w:val="008A6C23"/>
    <w:rsid w:val="008A6E06"/>
    <w:rsid w:val="008A7614"/>
    <w:rsid w:val="008A7A9B"/>
    <w:rsid w:val="008A7B32"/>
    <w:rsid w:val="008B0512"/>
    <w:rsid w:val="008B0652"/>
    <w:rsid w:val="008B0762"/>
    <w:rsid w:val="008B0E6D"/>
    <w:rsid w:val="008B10B6"/>
    <w:rsid w:val="008B11C2"/>
    <w:rsid w:val="008B134E"/>
    <w:rsid w:val="008B14E2"/>
    <w:rsid w:val="008B1F65"/>
    <w:rsid w:val="008B20BF"/>
    <w:rsid w:val="008B2A61"/>
    <w:rsid w:val="008B30DB"/>
    <w:rsid w:val="008B381D"/>
    <w:rsid w:val="008B38DB"/>
    <w:rsid w:val="008B3903"/>
    <w:rsid w:val="008B3F52"/>
    <w:rsid w:val="008B4129"/>
    <w:rsid w:val="008B440B"/>
    <w:rsid w:val="008B4CF5"/>
    <w:rsid w:val="008B4FEB"/>
    <w:rsid w:val="008B5009"/>
    <w:rsid w:val="008B528C"/>
    <w:rsid w:val="008B54BA"/>
    <w:rsid w:val="008B56B9"/>
    <w:rsid w:val="008B62CF"/>
    <w:rsid w:val="008B66C7"/>
    <w:rsid w:val="008B66CB"/>
    <w:rsid w:val="008B6C52"/>
    <w:rsid w:val="008B702C"/>
    <w:rsid w:val="008B73A0"/>
    <w:rsid w:val="008B7487"/>
    <w:rsid w:val="008B7580"/>
    <w:rsid w:val="008B785D"/>
    <w:rsid w:val="008B7CB4"/>
    <w:rsid w:val="008B7E85"/>
    <w:rsid w:val="008C05FD"/>
    <w:rsid w:val="008C0F24"/>
    <w:rsid w:val="008C13BA"/>
    <w:rsid w:val="008C14AE"/>
    <w:rsid w:val="008C186F"/>
    <w:rsid w:val="008C1934"/>
    <w:rsid w:val="008C1BC7"/>
    <w:rsid w:val="008C25CE"/>
    <w:rsid w:val="008C298C"/>
    <w:rsid w:val="008C2A08"/>
    <w:rsid w:val="008C2F66"/>
    <w:rsid w:val="008C305D"/>
    <w:rsid w:val="008C33DD"/>
    <w:rsid w:val="008C377D"/>
    <w:rsid w:val="008C37BF"/>
    <w:rsid w:val="008C3E69"/>
    <w:rsid w:val="008C3F8B"/>
    <w:rsid w:val="008C45C0"/>
    <w:rsid w:val="008C4744"/>
    <w:rsid w:val="008C4F98"/>
    <w:rsid w:val="008C502B"/>
    <w:rsid w:val="008C51CF"/>
    <w:rsid w:val="008C5249"/>
    <w:rsid w:val="008C5597"/>
    <w:rsid w:val="008C5908"/>
    <w:rsid w:val="008C63EC"/>
    <w:rsid w:val="008C660E"/>
    <w:rsid w:val="008C7048"/>
    <w:rsid w:val="008C7131"/>
    <w:rsid w:val="008C7169"/>
    <w:rsid w:val="008C73FD"/>
    <w:rsid w:val="008C750A"/>
    <w:rsid w:val="008C75AB"/>
    <w:rsid w:val="008C7EDD"/>
    <w:rsid w:val="008D0411"/>
    <w:rsid w:val="008D093E"/>
    <w:rsid w:val="008D0BB6"/>
    <w:rsid w:val="008D0BD3"/>
    <w:rsid w:val="008D0D2F"/>
    <w:rsid w:val="008D0E6F"/>
    <w:rsid w:val="008D0F5E"/>
    <w:rsid w:val="008D19DC"/>
    <w:rsid w:val="008D1C6C"/>
    <w:rsid w:val="008D236E"/>
    <w:rsid w:val="008D2404"/>
    <w:rsid w:val="008D2546"/>
    <w:rsid w:val="008D2682"/>
    <w:rsid w:val="008D2CCC"/>
    <w:rsid w:val="008D2D55"/>
    <w:rsid w:val="008D305B"/>
    <w:rsid w:val="008D30FE"/>
    <w:rsid w:val="008D3312"/>
    <w:rsid w:val="008D3314"/>
    <w:rsid w:val="008D38AD"/>
    <w:rsid w:val="008D3AA6"/>
    <w:rsid w:val="008D3D5B"/>
    <w:rsid w:val="008D3F9F"/>
    <w:rsid w:val="008D3FC7"/>
    <w:rsid w:val="008D4757"/>
    <w:rsid w:val="008D4B5C"/>
    <w:rsid w:val="008D4E84"/>
    <w:rsid w:val="008D6452"/>
    <w:rsid w:val="008D6471"/>
    <w:rsid w:val="008D6D26"/>
    <w:rsid w:val="008D6E28"/>
    <w:rsid w:val="008D6FBC"/>
    <w:rsid w:val="008D746A"/>
    <w:rsid w:val="008D76BB"/>
    <w:rsid w:val="008D779F"/>
    <w:rsid w:val="008D798C"/>
    <w:rsid w:val="008D7D3B"/>
    <w:rsid w:val="008E0104"/>
    <w:rsid w:val="008E04D9"/>
    <w:rsid w:val="008E0511"/>
    <w:rsid w:val="008E0692"/>
    <w:rsid w:val="008E0AC8"/>
    <w:rsid w:val="008E0AEC"/>
    <w:rsid w:val="008E116D"/>
    <w:rsid w:val="008E13C0"/>
    <w:rsid w:val="008E1898"/>
    <w:rsid w:val="008E1A78"/>
    <w:rsid w:val="008E1D85"/>
    <w:rsid w:val="008E2014"/>
    <w:rsid w:val="008E2124"/>
    <w:rsid w:val="008E2A5B"/>
    <w:rsid w:val="008E31F7"/>
    <w:rsid w:val="008E3614"/>
    <w:rsid w:val="008E3AFB"/>
    <w:rsid w:val="008E41E1"/>
    <w:rsid w:val="008E48B4"/>
    <w:rsid w:val="008E48BA"/>
    <w:rsid w:val="008E5164"/>
    <w:rsid w:val="008E5181"/>
    <w:rsid w:val="008E5185"/>
    <w:rsid w:val="008E5787"/>
    <w:rsid w:val="008E58E2"/>
    <w:rsid w:val="008E5E37"/>
    <w:rsid w:val="008E5F82"/>
    <w:rsid w:val="008E65E7"/>
    <w:rsid w:val="008E67B0"/>
    <w:rsid w:val="008E6FE3"/>
    <w:rsid w:val="008E719A"/>
    <w:rsid w:val="008E75CC"/>
    <w:rsid w:val="008E7F8A"/>
    <w:rsid w:val="008F0320"/>
    <w:rsid w:val="008F03E6"/>
    <w:rsid w:val="008F062C"/>
    <w:rsid w:val="008F0C39"/>
    <w:rsid w:val="008F0ED6"/>
    <w:rsid w:val="008F1051"/>
    <w:rsid w:val="008F1323"/>
    <w:rsid w:val="008F1418"/>
    <w:rsid w:val="008F1470"/>
    <w:rsid w:val="008F1676"/>
    <w:rsid w:val="008F209F"/>
    <w:rsid w:val="008F23B4"/>
    <w:rsid w:val="008F2903"/>
    <w:rsid w:val="008F2B6A"/>
    <w:rsid w:val="008F2F17"/>
    <w:rsid w:val="008F3230"/>
    <w:rsid w:val="008F3415"/>
    <w:rsid w:val="008F38F5"/>
    <w:rsid w:val="008F38F7"/>
    <w:rsid w:val="008F3AF3"/>
    <w:rsid w:val="008F3B02"/>
    <w:rsid w:val="008F42D5"/>
    <w:rsid w:val="008F4451"/>
    <w:rsid w:val="008F497F"/>
    <w:rsid w:val="008F4A3A"/>
    <w:rsid w:val="008F4ED3"/>
    <w:rsid w:val="008F4F20"/>
    <w:rsid w:val="008F52FD"/>
    <w:rsid w:val="008F5B5F"/>
    <w:rsid w:val="008F5B62"/>
    <w:rsid w:val="008F5C9F"/>
    <w:rsid w:val="008F5CF9"/>
    <w:rsid w:val="008F5E52"/>
    <w:rsid w:val="008F61EF"/>
    <w:rsid w:val="008F6554"/>
    <w:rsid w:val="008F6589"/>
    <w:rsid w:val="008F65BD"/>
    <w:rsid w:val="008F678A"/>
    <w:rsid w:val="008F6C70"/>
    <w:rsid w:val="008F6DA8"/>
    <w:rsid w:val="008F6E98"/>
    <w:rsid w:val="008F74DB"/>
    <w:rsid w:val="008F764D"/>
    <w:rsid w:val="008F7827"/>
    <w:rsid w:val="008F79D3"/>
    <w:rsid w:val="008F7B4A"/>
    <w:rsid w:val="0090029B"/>
    <w:rsid w:val="00900C2F"/>
    <w:rsid w:val="00900C98"/>
    <w:rsid w:val="00900CE7"/>
    <w:rsid w:val="00900E1B"/>
    <w:rsid w:val="00900E79"/>
    <w:rsid w:val="00900EB5"/>
    <w:rsid w:val="00901126"/>
    <w:rsid w:val="0090157C"/>
    <w:rsid w:val="00901789"/>
    <w:rsid w:val="009018B2"/>
    <w:rsid w:val="00901C69"/>
    <w:rsid w:val="00901CB6"/>
    <w:rsid w:val="0090206B"/>
    <w:rsid w:val="00902420"/>
    <w:rsid w:val="009024AC"/>
    <w:rsid w:val="009025FC"/>
    <w:rsid w:val="00902791"/>
    <w:rsid w:val="00902A29"/>
    <w:rsid w:val="00902D7E"/>
    <w:rsid w:val="00902DEE"/>
    <w:rsid w:val="0090303F"/>
    <w:rsid w:val="009032D8"/>
    <w:rsid w:val="00903510"/>
    <w:rsid w:val="00903BCB"/>
    <w:rsid w:val="00903D90"/>
    <w:rsid w:val="00903E75"/>
    <w:rsid w:val="0090437F"/>
    <w:rsid w:val="00904685"/>
    <w:rsid w:val="00904740"/>
    <w:rsid w:val="00904917"/>
    <w:rsid w:val="0090499C"/>
    <w:rsid w:val="009049C1"/>
    <w:rsid w:val="00904BB9"/>
    <w:rsid w:val="00905560"/>
    <w:rsid w:val="009058F1"/>
    <w:rsid w:val="00905956"/>
    <w:rsid w:val="00905B9B"/>
    <w:rsid w:val="00905C8F"/>
    <w:rsid w:val="00905D1B"/>
    <w:rsid w:val="00905DD7"/>
    <w:rsid w:val="009066FE"/>
    <w:rsid w:val="00906AC0"/>
    <w:rsid w:val="00906E7A"/>
    <w:rsid w:val="00907005"/>
    <w:rsid w:val="00907332"/>
    <w:rsid w:val="0090737D"/>
    <w:rsid w:val="0090788E"/>
    <w:rsid w:val="00907CA8"/>
    <w:rsid w:val="0090FB99"/>
    <w:rsid w:val="009100AE"/>
    <w:rsid w:val="00910575"/>
    <w:rsid w:val="0091060A"/>
    <w:rsid w:val="00910B25"/>
    <w:rsid w:val="00910E53"/>
    <w:rsid w:val="00911030"/>
    <w:rsid w:val="009111CA"/>
    <w:rsid w:val="00911F78"/>
    <w:rsid w:val="0091203F"/>
    <w:rsid w:val="00912275"/>
    <w:rsid w:val="00912362"/>
    <w:rsid w:val="00912472"/>
    <w:rsid w:val="00912661"/>
    <w:rsid w:val="00912670"/>
    <w:rsid w:val="00912BC5"/>
    <w:rsid w:val="00912C19"/>
    <w:rsid w:val="00912C3D"/>
    <w:rsid w:val="00913032"/>
    <w:rsid w:val="00913564"/>
    <w:rsid w:val="00913576"/>
    <w:rsid w:val="00913FA0"/>
    <w:rsid w:val="00913FF9"/>
    <w:rsid w:val="0091401A"/>
    <w:rsid w:val="009145FB"/>
    <w:rsid w:val="00914B0F"/>
    <w:rsid w:val="00914CE6"/>
    <w:rsid w:val="00914F6A"/>
    <w:rsid w:val="00914F95"/>
    <w:rsid w:val="00914FB0"/>
    <w:rsid w:val="0091502B"/>
    <w:rsid w:val="009151F6"/>
    <w:rsid w:val="00915F03"/>
    <w:rsid w:val="00916516"/>
    <w:rsid w:val="00916B12"/>
    <w:rsid w:val="00916EF0"/>
    <w:rsid w:val="009171C1"/>
    <w:rsid w:val="009175DF"/>
    <w:rsid w:val="00917A8E"/>
    <w:rsid w:val="00920332"/>
    <w:rsid w:val="00920377"/>
    <w:rsid w:val="00920787"/>
    <w:rsid w:val="009207CA"/>
    <w:rsid w:val="00920AF7"/>
    <w:rsid w:val="00921728"/>
    <w:rsid w:val="00921DEE"/>
    <w:rsid w:val="00921E35"/>
    <w:rsid w:val="00921E3B"/>
    <w:rsid w:val="00921EDB"/>
    <w:rsid w:val="00921F77"/>
    <w:rsid w:val="00922010"/>
    <w:rsid w:val="0092205D"/>
    <w:rsid w:val="00922310"/>
    <w:rsid w:val="009224EA"/>
    <w:rsid w:val="0092272F"/>
    <w:rsid w:val="009229B2"/>
    <w:rsid w:val="00922C40"/>
    <w:rsid w:val="00923771"/>
    <w:rsid w:val="00923954"/>
    <w:rsid w:val="00923AFD"/>
    <w:rsid w:val="00923B0A"/>
    <w:rsid w:val="0092416D"/>
    <w:rsid w:val="0092451B"/>
    <w:rsid w:val="00924522"/>
    <w:rsid w:val="009248FA"/>
    <w:rsid w:val="00924D60"/>
    <w:rsid w:val="00925122"/>
    <w:rsid w:val="00925590"/>
    <w:rsid w:val="009258C6"/>
    <w:rsid w:val="00925A46"/>
    <w:rsid w:val="00925B4D"/>
    <w:rsid w:val="009265CD"/>
    <w:rsid w:val="00926A42"/>
    <w:rsid w:val="00926B82"/>
    <w:rsid w:val="00926D58"/>
    <w:rsid w:val="00926E3A"/>
    <w:rsid w:val="00927532"/>
    <w:rsid w:val="009278A3"/>
    <w:rsid w:val="00927A5C"/>
    <w:rsid w:val="00927ACA"/>
    <w:rsid w:val="00927FDE"/>
    <w:rsid w:val="009300B5"/>
    <w:rsid w:val="009304AA"/>
    <w:rsid w:val="00930552"/>
    <w:rsid w:val="00930575"/>
    <w:rsid w:val="009305A9"/>
    <w:rsid w:val="0093091A"/>
    <w:rsid w:val="00930CBF"/>
    <w:rsid w:val="00930CD6"/>
    <w:rsid w:val="0093104C"/>
    <w:rsid w:val="00931216"/>
    <w:rsid w:val="00931337"/>
    <w:rsid w:val="00931357"/>
    <w:rsid w:val="00931575"/>
    <w:rsid w:val="00931CF1"/>
    <w:rsid w:val="0093209B"/>
    <w:rsid w:val="009323CA"/>
    <w:rsid w:val="009324EB"/>
    <w:rsid w:val="00932509"/>
    <w:rsid w:val="009325CA"/>
    <w:rsid w:val="00932880"/>
    <w:rsid w:val="00932A78"/>
    <w:rsid w:val="00932B80"/>
    <w:rsid w:val="00932E43"/>
    <w:rsid w:val="00932F04"/>
    <w:rsid w:val="00932FCE"/>
    <w:rsid w:val="009331AE"/>
    <w:rsid w:val="00933DA9"/>
    <w:rsid w:val="009340A6"/>
    <w:rsid w:val="009340C8"/>
    <w:rsid w:val="009340DC"/>
    <w:rsid w:val="009343F9"/>
    <w:rsid w:val="00934604"/>
    <w:rsid w:val="00934769"/>
    <w:rsid w:val="00935646"/>
    <w:rsid w:val="00935CFB"/>
    <w:rsid w:val="00935DFF"/>
    <w:rsid w:val="00935F52"/>
    <w:rsid w:val="00936178"/>
    <w:rsid w:val="0093679C"/>
    <w:rsid w:val="009367CC"/>
    <w:rsid w:val="009367F6"/>
    <w:rsid w:val="00936AAB"/>
    <w:rsid w:val="00936DC3"/>
    <w:rsid w:val="00936F09"/>
    <w:rsid w:val="00936F1F"/>
    <w:rsid w:val="00937071"/>
    <w:rsid w:val="0093793B"/>
    <w:rsid w:val="00940258"/>
    <w:rsid w:val="009408B1"/>
    <w:rsid w:val="00940EB4"/>
    <w:rsid w:val="00940FA2"/>
    <w:rsid w:val="0094103F"/>
    <w:rsid w:val="00941209"/>
    <w:rsid w:val="009413AF"/>
    <w:rsid w:val="009414C8"/>
    <w:rsid w:val="00941632"/>
    <w:rsid w:val="009421DB"/>
    <w:rsid w:val="0094235E"/>
    <w:rsid w:val="009426A7"/>
    <w:rsid w:val="00942952"/>
    <w:rsid w:val="00942A15"/>
    <w:rsid w:val="00942E1E"/>
    <w:rsid w:val="00943876"/>
    <w:rsid w:val="00943ECB"/>
    <w:rsid w:val="00944640"/>
    <w:rsid w:val="00944A7F"/>
    <w:rsid w:val="0094545C"/>
    <w:rsid w:val="0094562A"/>
    <w:rsid w:val="00945816"/>
    <w:rsid w:val="009458EC"/>
    <w:rsid w:val="00945AB9"/>
    <w:rsid w:val="0094623B"/>
    <w:rsid w:val="009462A4"/>
    <w:rsid w:val="009466C2"/>
    <w:rsid w:val="00946730"/>
    <w:rsid w:val="00946947"/>
    <w:rsid w:val="00946CE4"/>
    <w:rsid w:val="00946D25"/>
    <w:rsid w:val="009471CB"/>
    <w:rsid w:val="0094736A"/>
    <w:rsid w:val="00947705"/>
    <w:rsid w:val="009478D8"/>
    <w:rsid w:val="00947B8E"/>
    <w:rsid w:val="00947CB1"/>
    <w:rsid w:val="00947CEE"/>
    <w:rsid w:val="00950840"/>
    <w:rsid w:val="00950878"/>
    <w:rsid w:val="00950EDA"/>
    <w:rsid w:val="0095115D"/>
    <w:rsid w:val="00951167"/>
    <w:rsid w:val="00951EA3"/>
    <w:rsid w:val="00952931"/>
    <w:rsid w:val="00952C4E"/>
    <w:rsid w:val="00952D4C"/>
    <w:rsid w:val="00952EF7"/>
    <w:rsid w:val="00952F2F"/>
    <w:rsid w:val="00953263"/>
    <w:rsid w:val="009532C3"/>
    <w:rsid w:val="009538EE"/>
    <w:rsid w:val="009539E1"/>
    <w:rsid w:val="00953A7D"/>
    <w:rsid w:val="00953BE9"/>
    <w:rsid w:val="00953E2A"/>
    <w:rsid w:val="00954322"/>
    <w:rsid w:val="00954413"/>
    <w:rsid w:val="0095441B"/>
    <w:rsid w:val="00954444"/>
    <w:rsid w:val="00954E9D"/>
    <w:rsid w:val="0095516D"/>
    <w:rsid w:val="00955402"/>
    <w:rsid w:val="00955487"/>
    <w:rsid w:val="00955716"/>
    <w:rsid w:val="00956BC3"/>
    <w:rsid w:val="00956C1D"/>
    <w:rsid w:val="00956E90"/>
    <w:rsid w:val="0095775C"/>
    <w:rsid w:val="00957B92"/>
    <w:rsid w:val="00957F7C"/>
    <w:rsid w:val="00960043"/>
    <w:rsid w:val="00960140"/>
    <w:rsid w:val="00960335"/>
    <w:rsid w:val="00960561"/>
    <w:rsid w:val="009605F7"/>
    <w:rsid w:val="00960F70"/>
    <w:rsid w:val="00960F81"/>
    <w:rsid w:val="0096125C"/>
    <w:rsid w:val="00961D69"/>
    <w:rsid w:val="00962246"/>
    <w:rsid w:val="0096233C"/>
    <w:rsid w:val="00962640"/>
    <w:rsid w:val="00962686"/>
    <w:rsid w:val="00962860"/>
    <w:rsid w:val="00962A15"/>
    <w:rsid w:val="00962DC1"/>
    <w:rsid w:val="00964363"/>
    <w:rsid w:val="0096464F"/>
    <w:rsid w:val="00964805"/>
    <w:rsid w:val="0096484D"/>
    <w:rsid w:val="00964B0D"/>
    <w:rsid w:val="00965473"/>
    <w:rsid w:val="00965571"/>
    <w:rsid w:val="00965C25"/>
    <w:rsid w:val="00965DDC"/>
    <w:rsid w:val="00966005"/>
    <w:rsid w:val="0096658C"/>
    <w:rsid w:val="009667E2"/>
    <w:rsid w:val="00966EAE"/>
    <w:rsid w:val="00967603"/>
    <w:rsid w:val="00967698"/>
    <w:rsid w:val="009678CF"/>
    <w:rsid w:val="00967B2E"/>
    <w:rsid w:val="00967D2A"/>
    <w:rsid w:val="0097010C"/>
    <w:rsid w:val="009703E6"/>
    <w:rsid w:val="0097051A"/>
    <w:rsid w:val="00970555"/>
    <w:rsid w:val="009706E0"/>
    <w:rsid w:val="00970B9D"/>
    <w:rsid w:val="00970BF1"/>
    <w:rsid w:val="00970C22"/>
    <w:rsid w:val="00970C4C"/>
    <w:rsid w:val="00970C60"/>
    <w:rsid w:val="00970FCB"/>
    <w:rsid w:val="00971406"/>
    <w:rsid w:val="00971633"/>
    <w:rsid w:val="00971BC1"/>
    <w:rsid w:val="00971C1A"/>
    <w:rsid w:val="00972121"/>
    <w:rsid w:val="009725DF"/>
    <w:rsid w:val="00972678"/>
    <w:rsid w:val="0097289F"/>
    <w:rsid w:val="00973259"/>
    <w:rsid w:val="0097341D"/>
    <w:rsid w:val="00973A52"/>
    <w:rsid w:val="00973B1D"/>
    <w:rsid w:val="00973B2D"/>
    <w:rsid w:val="00973DE6"/>
    <w:rsid w:val="00973DF1"/>
    <w:rsid w:val="009743C2"/>
    <w:rsid w:val="00974413"/>
    <w:rsid w:val="0097487F"/>
    <w:rsid w:val="00974C09"/>
    <w:rsid w:val="00975085"/>
    <w:rsid w:val="009755DE"/>
    <w:rsid w:val="009757F2"/>
    <w:rsid w:val="00975906"/>
    <w:rsid w:val="00975B0A"/>
    <w:rsid w:val="0097603B"/>
    <w:rsid w:val="00976288"/>
    <w:rsid w:val="009768D5"/>
    <w:rsid w:val="00976A20"/>
    <w:rsid w:val="00976A90"/>
    <w:rsid w:val="00977232"/>
    <w:rsid w:val="0097723B"/>
    <w:rsid w:val="00977506"/>
    <w:rsid w:val="00977882"/>
    <w:rsid w:val="00977A13"/>
    <w:rsid w:val="00977A1C"/>
    <w:rsid w:val="00977B6A"/>
    <w:rsid w:val="00977CF2"/>
    <w:rsid w:val="009805E9"/>
    <w:rsid w:val="00980D0C"/>
    <w:rsid w:val="00980F44"/>
    <w:rsid w:val="00981416"/>
    <w:rsid w:val="00981762"/>
    <w:rsid w:val="00981D94"/>
    <w:rsid w:val="00981FE7"/>
    <w:rsid w:val="00982000"/>
    <w:rsid w:val="009822BC"/>
    <w:rsid w:val="00982344"/>
    <w:rsid w:val="0098281A"/>
    <w:rsid w:val="00982905"/>
    <w:rsid w:val="00982CE2"/>
    <w:rsid w:val="00982F5D"/>
    <w:rsid w:val="00983068"/>
    <w:rsid w:val="009830D4"/>
    <w:rsid w:val="00983204"/>
    <w:rsid w:val="00983268"/>
    <w:rsid w:val="009832EE"/>
    <w:rsid w:val="009834BC"/>
    <w:rsid w:val="009838C9"/>
    <w:rsid w:val="00983B61"/>
    <w:rsid w:val="009845D2"/>
    <w:rsid w:val="00984D23"/>
    <w:rsid w:val="00985033"/>
    <w:rsid w:val="009850E2"/>
    <w:rsid w:val="009852C3"/>
    <w:rsid w:val="00985357"/>
    <w:rsid w:val="0098597E"/>
    <w:rsid w:val="00985C61"/>
    <w:rsid w:val="00986772"/>
    <w:rsid w:val="00986A0B"/>
    <w:rsid w:val="0098704E"/>
    <w:rsid w:val="00987099"/>
    <w:rsid w:val="009871FC"/>
    <w:rsid w:val="00987469"/>
    <w:rsid w:val="00987A48"/>
    <w:rsid w:val="00987FD3"/>
    <w:rsid w:val="00990957"/>
    <w:rsid w:val="0099107F"/>
    <w:rsid w:val="0099127C"/>
    <w:rsid w:val="00991667"/>
    <w:rsid w:val="00991857"/>
    <w:rsid w:val="0099186B"/>
    <w:rsid w:val="00991EEF"/>
    <w:rsid w:val="00991FAC"/>
    <w:rsid w:val="009926C4"/>
    <w:rsid w:val="00992771"/>
    <w:rsid w:val="009928C0"/>
    <w:rsid w:val="009929E9"/>
    <w:rsid w:val="00992C7E"/>
    <w:rsid w:val="00992CAF"/>
    <w:rsid w:val="00992E6C"/>
    <w:rsid w:val="00992EE3"/>
    <w:rsid w:val="0099313E"/>
    <w:rsid w:val="00994104"/>
    <w:rsid w:val="0099447B"/>
    <w:rsid w:val="0099507F"/>
    <w:rsid w:val="009950E0"/>
    <w:rsid w:val="0099598E"/>
    <w:rsid w:val="00995C1E"/>
    <w:rsid w:val="00995F90"/>
    <w:rsid w:val="009961C9"/>
    <w:rsid w:val="00996B71"/>
    <w:rsid w:val="00996C4C"/>
    <w:rsid w:val="009971AA"/>
    <w:rsid w:val="009971ED"/>
    <w:rsid w:val="0099721F"/>
    <w:rsid w:val="00997343"/>
    <w:rsid w:val="00997464"/>
    <w:rsid w:val="009979D2"/>
    <w:rsid w:val="00997FF8"/>
    <w:rsid w:val="009A004E"/>
    <w:rsid w:val="009A007D"/>
    <w:rsid w:val="009A035F"/>
    <w:rsid w:val="009A0724"/>
    <w:rsid w:val="009A07E4"/>
    <w:rsid w:val="009A1651"/>
    <w:rsid w:val="009A17F8"/>
    <w:rsid w:val="009A1F37"/>
    <w:rsid w:val="009A25CF"/>
    <w:rsid w:val="009A429E"/>
    <w:rsid w:val="009A42D2"/>
    <w:rsid w:val="009A4D09"/>
    <w:rsid w:val="009A536A"/>
    <w:rsid w:val="009A5736"/>
    <w:rsid w:val="009A5A72"/>
    <w:rsid w:val="009A5A83"/>
    <w:rsid w:val="009A5C35"/>
    <w:rsid w:val="009A6266"/>
    <w:rsid w:val="009A65F6"/>
    <w:rsid w:val="009A6A17"/>
    <w:rsid w:val="009A6E4B"/>
    <w:rsid w:val="009A6E4F"/>
    <w:rsid w:val="009A6FCE"/>
    <w:rsid w:val="009A751C"/>
    <w:rsid w:val="009A7611"/>
    <w:rsid w:val="009A7B00"/>
    <w:rsid w:val="009A7E30"/>
    <w:rsid w:val="009B000B"/>
    <w:rsid w:val="009B0237"/>
    <w:rsid w:val="009B1934"/>
    <w:rsid w:val="009B1DB9"/>
    <w:rsid w:val="009B25F4"/>
    <w:rsid w:val="009B2B0F"/>
    <w:rsid w:val="009B2E08"/>
    <w:rsid w:val="009B2FA3"/>
    <w:rsid w:val="009B3D15"/>
    <w:rsid w:val="009B4435"/>
    <w:rsid w:val="009B4AE7"/>
    <w:rsid w:val="009B4E34"/>
    <w:rsid w:val="009B5211"/>
    <w:rsid w:val="009B5212"/>
    <w:rsid w:val="009B5807"/>
    <w:rsid w:val="009B589B"/>
    <w:rsid w:val="009B59C0"/>
    <w:rsid w:val="009B5C2C"/>
    <w:rsid w:val="009B5C31"/>
    <w:rsid w:val="009B6068"/>
    <w:rsid w:val="009B612A"/>
    <w:rsid w:val="009B63C9"/>
    <w:rsid w:val="009B65C3"/>
    <w:rsid w:val="009B670D"/>
    <w:rsid w:val="009B6794"/>
    <w:rsid w:val="009B6CC2"/>
    <w:rsid w:val="009B6F50"/>
    <w:rsid w:val="009B70F9"/>
    <w:rsid w:val="009B71A0"/>
    <w:rsid w:val="009B77B1"/>
    <w:rsid w:val="009B79E0"/>
    <w:rsid w:val="009B7B15"/>
    <w:rsid w:val="009B7CB3"/>
    <w:rsid w:val="009C04A3"/>
    <w:rsid w:val="009C093A"/>
    <w:rsid w:val="009C11BA"/>
    <w:rsid w:val="009C128A"/>
    <w:rsid w:val="009C1360"/>
    <w:rsid w:val="009C234A"/>
    <w:rsid w:val="009C2B1E"/>
    <w:rsid w:val="009C2D4C"/>
    <w:rsid w:val="009C323A"/>
    <w:rsid w:val="009C354D"/>
    <w:rsid w:val="009C3893"/>
    <w:rsid w:val="009C3DFA"/>
    <w:rsid w:val="009C416A"/>
    <w:rsid w:val="009C4558"/>
    <w:rsid w:val="009C4661"/>
    <w:rsid w:val="009C4A08"/>
    <w:rsid w:val="009C4AAC"/>
    <w:rsid w:val="009C5220"/>
    <w:rsid w:val="009C5465"/>
    <w:rsid w:val="009C596E"/>
    <w:rsid w:val="009C5E53"/>
    <w:rsid w:val="009C6165"/>
    <w:rsid w:val="009C6634"/>
    <w:rsid w:val="009C698E"/>
    <w:rsid w:val="009C6D26"/>
    <w:rsid w:val="009C6FF4"/>
    <w:rsid w:val="009C7058"/>
    <w:rsid w:val="009C7344"/>
    <w:rsid w:val="009C76E7"/>
    <w:rsid w:val="009C79E5"/>
    <w:rsid w:val="009C79F1"/>
    <w:rsid w:val="009D0233"/>
    <w:rsid w:val="009D02C2"/>
    <w:rsid w:val="009D0516"/>
    <w:rsid w:val="009D068E"/>
    <w:rsid w:val="009D0DCA"/>
    <w:rsid w:val="009D0F7D"/>
    <w:rsid w:val="009D17C6"/>
    <w:rsid w:val="009D1973"/>
    <w:rsid w:val="009D1A6C"/>
    <w:rsid w:val="009D229D"/>
    <w:rsid w:val="009D2765"/>
    <w:rsid w:val="009D2AEB"/>
    <w:rsid w:val="009D2DCE"/>
    <w:rsid w:val="009D2EF8"/>
    <w:rsid w:val="009D3B11"/>
    <w:rsid w:val="009D3B68"/>
    <w:rsid w:val="009D3C28"/>
    <w:rsid w:val="009D3D8C"/>
    <w:rsid w:val="009D4340"/>
    <w:rsid w:val="009D4359"/>
    <w:rsid w:val="009D44E8"/>
    <w:rsid w:val="009D4A53"/>
    <w:rsid w:val="009D4AA1"/>
    <w:rsid w:val="009D4D25"/>
    <w:rsid w:val="009D4D3F"/>
    <w:rsid w:val="009D4D96"/>
    <w:rsid w:val="009D4F3F"/>
    <w:rsid w:val="009D53C1"/>
    <w:rsid w:val="009D5407"/>
    <w:rsid w:val="009D555E"/>
    <w:rsid w:val="009D63AD"/>
    <w:rsid w:val="009D6764"/>
    <w:rsid w:val="009D6966"/>
    <w:rsid w:val="009D6A01"/>
    <w:rsid w:val="009D6ED4"/>
    <w:rsid w:val="009D716D"/>
    <w:rsid w:val="009D72CE"/>
    <w:rsid w:val="009D737A"/>
    <w:rsid w:val="009D74B5"/>
    <w:rsid w:val="009D7846"/>
    <w:rsid w:val="009D7ABC"/>
    <w:rsid w:val="009D7FF5"/>
    <w:rsid w:val="009E0076"/>
    <w:rsid w:val="009E02A6"/>
    <w:rsid w:val="009E02C2"/>
    <w:rsid w:val="009E0420"/>
    <w:rsid w:val="009E0581"/>
    <w:rsid w:val="009E06E9"/>
    <w:rsid w:val="009E0827"/>
    <w:rsid w:val="009E0911"/>
    <w:rsid w:val="009E09E1"/>
    <w:rsid w:val="009E0E27"/>
    <w:rsid w:val="009E114C"/>
    <w:rsid w:val="009E13D3"/>
    <w:rsid w:val="009E18D6"/>
    <w:rsid w:val="009E1AD9"/>
    <w:rsid w:val="009E1DD4"/>
    <w:rsid w:val="009E2106"/>
    <w:rsid w:val="009E2AFF"/>
    <w:rsid w:val="009E2CB8"/>
    <w:rsid w:val="009E2CD2"/>
    <w:rsid w:val="009E2D44"/>
    <w:rsid w:val="009E2F4A"/>
    <w:rsid w:val="009E3149"/>
    <w:rsid w:val="009E320D"/>
    <w:rsid w:val="009E3503"/>
    <w:rsid w:val="009E3B8C"/>
    <w:rsid w:val="009E41E4"/>
    <w:rsid w:val="009E4805"/>
    <w:rsid w:val="009E4D1C"/>
    <w:rsid w:val="009E4F18"/>
    <w:rsid w:val="009E5141"/>
    <w:rsid w:val="009E5382"/>
    <w:rsid w:val="009E548C"/>
    <w:rsid w:val="009E5970"/>
    <w:rsid w:val="009E5C1E"/>
    <w:rsid w:val="009E6357"/>
    <w:rsid w:val="009E6372"/>
    <w:rsid w:val="009E6971"/>
    <w:rsid w:val="009E7A46"/>
    <w:rsid w:val="009E7EC0"/>
    <w:rsid w:val="009F01B8"/>
    <w:rsid w:val="009F030C"/>
    <w:rsid w:val="009F0CFD"/>
    <w:rsid w:val="009F11E0"/>
    <w:rsid w:val="009F1352"/>
    <w:rsid w:val="009F183F"/>
    <w:rsid w:val="009F1E68"/>
    <w:rsid w:val="009F1EA3"/>
    <w:rsid w:val="009F23E9"/>
    <w:rsid w:val="009F2776"/>
    <w:rsid w:val="009F2828"/>
    <w:rsid w:val="009F29C8"/>
    <w:rsid w:val="009F2B16"/>
    <w:rsid w:val="009F2F2C"/>
    <w:rsid w:val="009F3C22"/>
    <w:rsid w:val="009F3FA5"/>
    <w:rsid w:val="009F42C3"/>
    <w:rsid w:val="009F435A"/>
    <w:rsid w:val="009F438E"/>
    <w:rsid w:val="009F4795"/>
    <w:rsid w:val="009F48B4"/>
    <w:rsid w:val="009F4E69"/>
    <w:rsid w:val="009F4FD3"/>
    <w:rsid w:val="009F5223"/>
    <w:rsid w:val="009F553A"/>
    <w:rsid w:val="009F55B4"/>
    <w:rsid w:val="009F5ACA"/>
    <w:rsid w:val="009F65DC"/>
    <w:rsid w:val="009F65FD"/>
    <w:rsid w:val="009F66AC"/>
    <w:rsid w:val="009F6700"/>
    <w:rsid w:val="009F686A"/>
    <w:rsid w:val="009F6A51"/>
    <w:rsid w:val="009F6DC2"/>
    <w:rsid w:val="009F6F7F"/>
    <w:rsid w:val="009F6F84"/>
    <w:rsid w:val="009F72C8"/>
    <w:rsid w:val="009F75BB"/>
    <w:rsid w:val="009F7B75"/>
    <w:rsid w:val="009F7D4C"/>
    <w:rsid w:val="009F7DFE"/>
    <w:rsid w:val="00A000DC"/>
    <w:rsid w:val="00A008E0"/>
    <w:rsid w:val="00A0096F"/>
    <w:rsid w:val="00A00A94"/>
    <w:rsid w:val="00A00B8E"/>
    <w:rsid w:val="00A00C38"/>
    <w:rsid w:val="00A00EB0"/>
    <w:rsid w:val="00A018BE"/>
    <w:rsid w:val="00A01C84"/>
    <w:rsid w:val="00A01F6B"/>
    <w:rsid w:val="00A02635"/>
    <w:rsid w:val="00A02660"/>
    <w:rsid w:val="00A0281A"/>
    <w:rsid w:val="00A02945"/>
    <w:rsid w:val="00A02FF6"/>
    <w:rsid w:val="00A03A8E"/>
    <w:rsid w:val="00A03D38"/>
    <w:rsid w:val="00A03F82"/>
    <w:rsid w:val="00A044CF"/>
    <w:rsid w:val="00A04766"/>
    <w:rsid w:val="00A04B34"/>
    <w:rsid w:val="00A04D39"/>
    <w:rsid w:val="00A0515F"/>
    <w:rsid w:val="00A0523D"/>
    <w:rsid w:val="00A0523F"/>
    <w:rsid w:val="00A05615"/>
    <w:rsid w:val="00A05D77"/>
    <w:rsid w:val="00A05EAB"/>
    <w:rsid w:val="00A05EF1"/>
    <w:rsid w:val="00A05F72"/>
    <w:rsid w:val="00A0608E"/>
    <w:rsid w:val="00A0618B"/>
    <w:rsid w:val="00A06B8D"/>
    <w:rsid w:val="00A06E20"/>
    <w:rsid w:val="00A06E29"/>
    <w:rsid w:val="00A100D5"/>
    <w:rsid w:val="00A102A3"/>
    <w:rsid w:val="00A103FD"/>
    <w:rsid w:val="00A10E62"/>
    <w:rsid w:val="00A10EC1"/>
    <w:rsid w:val="00A10F4D"/>
    <w:rsid w:val="00A116EB"/>
    <w:rsid w:val="00A11769"/>
    <w:rsid w:val="00A11897"/>
    <w:rsid w:val="00A119BA"/>
    <w:rsid w:val="00A11BA2"/>
    <w:rsid w:val="00A11E02"/>
    <w:rsid w:val="00A11F92"/>
    <w:rsid w:val="00A12177"/>
    <w:rsid w:val="00A123AE"/>
    <w:rsid w:val="00A12526"/>
    <w:rsid w:val="00A126FA"/>
    <w:rsid w:val="00A12CAB"/>
    <w:rsid w:val="00A12FFF"/>
    <w:rsid w:val="00A131DD"/>
    <w:rsid w:val="00A13374"/>
    <w:rsid w:val="00A1372E"/>
    <w:rsid w:val="00A13F60"/>
    <w:rsid w:val="00A140AC"/>
    <w:rsid w:val="00A14324"/>
    <w:rsid w:val="00A1435E"/>
    <w:rsid w:val="00A14411"/>
    <w:rsid w:val="00A14804"/>
    <w:rsid w:val="00A151BE"/>
    <w:rsid w:val="00A1525D"/>
    <w:rsid w:val="00A152DA"/>
    <w:rsid w:val="00A15354"/>
    <w:rsid w:val="00A1542F"/>
    <w:rsid w:val="00A15832"/>
    <w:rsid w:val="00A1586A"/>
    <w:rsid w:val="00A158A0"/>
    <w:rsid w:val="00A15AF5"/>
    <w:rsid w:val="00A15BF9"/>
    <w:rsid w:val="00A15DAB"/>
    <w:rsid w:val="00A15F20"/>
    <w:rsid w:val="00A15F65"/>
    <w:rsid w:val="00A16384"/>
    <w:rsid w:val="00A163DC"/>
    <w:rsid w:val="00A168A1"/>
    <w:rsid w:val="00A1697D"/>
    <w:rsid w:val="00A16C5E"/>
    <w:rsid w:val="00A17077"/>
    <w:rsid w:val="00A1757A"/>
    <w:rsid w:val="00A17790"/>
    <w:rsid w:val="00A1791B"/>
    <w:rsid w:val="00A1793B"/>
    <w:rsid w:val="00A20485"/>
    <w:rsid w:val="00A2083B"/>
    <w:rsid w:val="00A20983"/>
    <w:rsid w:val="00A209D4"/>
    <w:rsid w:val="00A211B0"/>
    <w:rsid w:val="00A21390"/>
    <w:rsid w:val="00A21681"/>
    <w:rsid w:val="00A219E3"/>
    <w:rsid w:val="00A21BC9"/>
    <w:rsid w:val="00A21C87"/>
    <w:rsid w:val="00A222A9"/>
    <w:rsid w:val="00A224CD"/>
    <w:rsid w:val="00A226EC"/>
    <w:rsid w:val="00A22B41"/>
    <w:rsid w:val="00A22B84"/>
    <w:rsid w:val="00A235D4"/>
    <w:rsid w:val="00A23660"/>
    <w:rsid w:val="00A23841"/>
    <w:rsid w:val="00A23A52"/>
    <w:rsid w:val="00A23BA6"/>
    <w:rsid w:val="00A23F65"/>
    <w:rsid w:val="00A2412D"/>
    <w:rsid w:val="00A243D5"/>
    <w:rsid w:val="00A24A7D"/>
    <w:rsid w:val="00A24B89"/>
    <w:rsid w:val="00A24C36"/>
    <w:rsid w:val="00A24D5F"/>
    <w:rsid w:val="00A24E43"/>
    <w:rsid w:val="00A25484"/>
    <w:rsid w:val="00A25576"/>
    <w:rsid w:val="00A25592"/>
    <w:rsid w:val="00A26B57"/>
    <w:rsid w:val="00A26E50"/>
    <w:rsid w:val="00A26F79"/>
    <w:rsid w:val="00A274DC"/>
    <w:rsid w:val="00A27B6D"/>
    <w:rsid w:val="00A30781"/>
    <w:rsid w:val="00A30D47"/>
    <w:rsid w:val="00A30DFB"/>
    <w:rsid w:val="00A30E5F"/>
    <w:rsid w:val="00A313C1"/>
    <w:rsid w:val="00A3167C"/>
    <w:rsid w:val="00A31C13"/>
    <w:rsid w:val="00A31CF6"/>
    <w:rsid w:val="00A31D9D"/>
    <w:rsid w:val="00A31E01"/>
    <w:rsid w:val="00A3224D"/>
    <w:rsid w:val="00A32302"/>
    <w:rsid w:val="00A327BA"/>
    <w:rsid w:val="00A32AF2"/>
    <w:rsid w:val="00A33128"/>
    <w:rsid w:val="00A3353F"/>
    <w:rsid w:val="00A33BF8"/>
    <w:rsid w:val="00A341AB"/>
    <w:rsid w:val="00A345F0"/>
    <w:rsid w:val="00A34C36"/>
    <w:rsid w:val="00A350D0"/>
    <w:rsid w:val="00A353AE"/>
    <w:rsid w:val="00A35894"/>
    <w:rsid w:val="00A35CCA"/>
    <w:rsid w:val="00A366EE"/>
    <w:rsid w:val="00A367B8"/>
    <w:rsid w:val="00A36A63"/>
    <w:rsid w:val="00A36E0B"/>
    <w:rsid w:val="00A36FCE"/>
    <w:rsid w:val="00A370B0"/>
    <w:rsid w:val="00A37248"/>
    <w:rsid w:val="00A37420"/>
    <w:rsid w:val="00A37BE4"/>
    <w:rsid w:val="00A37D86"/>
    <w:rsid w:val="00A37F2E"/>
    <w:rsid w:val="00A4002E"/>
    <w:rsid w:val="00A400B1"/>
    <w:rsid w:val="00A40475"/>
    <w:rsid w:val="00A4049B"/>
    <w:rsid w:val="00A41019"/>
    <w:rsid w:val="00A41A6E"/>
    <w:rsid w:val="00A41EC2"/>
    <w:rsid w:val="00A4224F"/>
    <w:rsid w:val="00A424CF"/>
    <w:rsid w:val="00A42545"/>
    <w:rsid w:val="00A42AC5"/>
    <w:rsid w:val="00A42B1C"/>
    <w:rsid w:val="00A42BED"/>
    <w:rsid w:val="00A42C4C"/>
    <w:rsid w:val="00A42E48"/>
    <w:rsid w:val="00A4320D"/>
    <w:rsid w:val="00A43410"/>
    <w:rsid w:val="00A43C6B"/>
    <w:rsid w:val="00A44095"/>
    <w:rsid w:val="00A445E3"/>
    <w:rsid w:val="00A44911"/>
    <w:rsid w:val="00A44971"/>
    <w:rsid w:val="00A44AF2"/>
    <w:rsid w:val="00A44B3F"/>
    <w:rsid w:val="00A4505C"/>
    <w:rsid w:val="00A451E3"/>
    <w:rsid w:val="00A45260"/>
    <w:rsid w:val="00A4558E"/>
    <w:rsid w:val="00A45CA9"/>
    <w:rsid w:val="00A463D9"/>
    <w:rsid w:val="00A4662E"/>
    <w:rsid w:val="00A46FBC"/>
    <w:rsid w:val="00A471CE"/>
    <w:rsid w:val="00A475E9"/>
    <w:rsid w:val="00A479D6"/>
    <w:rsid w:val="00A47E31"/>
    <w:rsid w:val="00A5008B"/>
    <w:rsid w:val="00A50352"/>
    <w:rsid w:val="00A50AB9"/>
    <w:rsid w:val="00A50CF1"/>
    <w:rsid w:val="00A5124F"/>
    <w:rsid w:val="00A51450"/>
    <w:rsid w:val="00A514E6"/>
    <w:rsid w:val="00A51948"/>
    <w:rsid w:val="00A51B19"/>
    <w:rsid w:val="00A51D4C"/>
    <w:rsid w:val="00A51E60"/>
    <w:rsid w:val="00A51FED"/>
    <w:rsid w:val="00A522FF"/>
    <w:rsid w:val="00A52744"/>
    <w:rsid w:val="00A52813"/>
    <w:rsid w:val="00A5281F"/>
    <w:rsid w:val="00A52EB7"/>
    <w:rsid w:val="00A52F06"/>
    <w:rsid w:val="00A52F76"/>
    <w:rsid w:val="00A53226"/>
    <w:rsid w:val="00A53277"/>
    <w:rsid w:val="00A53705"/>
    <w:rsid w:val="00A53862"/>
    <w:rsid w:val="00A53A7F"/>
    <w:rsid w:val="00A54006"/>
    <w:rsid w:val="00A541C8"/>
    <w:rsid w:val="00A5428C"/>
    <w:rsid w:val="00A54E80"/>
    <w:rsid w:val="00A54F73"/>
    <w:rsid w:val="00A5545E"/>
    <w:rsid w:val="00A556C8"/>
    <w:rsid w:val="00A55941"/>
    <w:rsid w:val="00A559F5"/>
    <w:rsid w:val="00A55CEB"/>
    <w:rsid w:val="00A55E72"/>
    <w:rsid w:val="00A561EB"/>
    <w:rsid w:val="00A568A2"/>
    <w:rsid w:val="00A56B1B"/>
    <w:rsid w:val="00A56DF3"/>
    <w:rsid w:val="00A570FF"/>
    <w:rsid w:val="00A571A9"/>
    <w:rsid w:val="00A577F9"/>
    <w:rsid w:val="00A57993"/>
    <w:rsid w:val="00A60325"/>
    <w:rsid w:val="00A605A7"/>
    <w:rsid w:val="00A61224"/>
    <w:rsid w:val="00A61551"/>
    <w:rsid w:val="00A6180E"/>
    <w:rsid w:val="00A61D1E"/>
    <w:rsid w:val="00A61E3F"/>
    <w:rsid w:val="00A61E61"/>
    <w:rsid w:val="00A621BE"/>
    <w:rsid w:val="00A622DC"/>
    <w:rsid w:val="00A623E3"/>
    <w:rsid w:val="00A6289B"/>
    <w:rsid w:val="00A628C4"/>
    <w:rsid w:val="00A62940"/>
    <w:rsid w:val="00A62C9A"/>
    <w:rsid w:val="00A62E19"/>
    <w:rsid w:val="00A62E1C"/>
    <w:rsid w:val="00A6314B"/>
    <w:rsid w:val="00A632FA"/>
    <w:rsid w:val="00A63395"/>
    <w:rsid w:val="00A6351F"/>
    <w:rsid w:val="00A63A86"/>
    <w:rsid w:val="00A63B21"/>
    <w:rsid w:val="00A642F1"/>
    <w:rsid w:val="00A64455"/>
    <w:rsid w:val="00A64AE1"/>
    <w:rsid w:val="00A64B16"/>
    <w:rsid w:val="00A64D31"/>
    <w:rsid w:val="00A64EFC"/>
    <w:rsid w:val="00A64F8E"/>
    <w:rsid w:val="00A6559B"/>
    <w:rsid w:val="00A6564C"/>
    <w:rsid w:val="00A65B98"/>
    <w:rsid w:val="00A65F04"/>
    <w:rsid w:val="00A665B4"/>
    <w:rsid w:val="00A66CAE"/>
    <w:rsid w:val="00A66D76"/>
    <w:rsid w:val="00A66FA2"/>
    <w:rsid w:val="00A67247"/>
    <w:rsid w:val="00A675A6"/>
    <w:rsid w:val="00A67AF4"/>
    <w:rsid w:val="00A67BB1"/>
    <w:rsid w:val="00A67BF4"/>
    <w:rsid w:val="00A67D77"/>
    <w:rsid w:val="00A67EB2"/>
    <w:rsid w:val="00A70500"/>
    <w:rsid w:val="00A70CC1"/>
    <w:rsid w:val="00A70ECB"/>
    <w:rsid w:val="00A710A3"/>
    <w:rsid w:val="00A7117E"/>
    <w:rsid w:val="00A713DC"/>
    <w:rsid w:val="00A714B0"/>
    <w:rsid w:val="00A71A16"/>
    <w:rsid w:val="00A71E72"/>
    <w:rsid w:val="00A72012"/>
    <w:rsid w:val="00A721DF"/>
    <w:rsid w:val="00A7232D"/>
    <w:rsid w:val="00A72B1D"/>
    <w:rsid w:val="00A73362"/>
    <w:rsid w:val="00A734F0"/>
    <w:rsid w:val="00A73582"/>
    <w:rsid w:val="00A73A83"/>
    <w:rsid w:val="00A73C72"/>
    <w:rsid w:val="00A742CB"/>
    <w:rsid w:val="00A75155"/>
    <w:rsid w:val="00A752AC"/>
    <w:rsid w:val="00A756E8"/>
    <w:rsid w:val="00A75748"/>
    <w:rsid w:val="00A75901"/>
    <w:rsid w:val="00A75A87"/>
    <w:rsid w:val="00A75B17"/>
    <w:rsid w:val="00A760E6"/>
    <w:rsid w:val="00A76753"/>
    <w:rsid w:val="00A76924"/>
    <w:rsid w:val="00A76E53"/>
    <w:rsid w:val="00A77102"/>
    <w:rsid w:val="00A77129"/>
    <w:rsid w:val="00A77278"/>
    <w:rsid w:val="00A77395"/>
    <w:rsid w:val="00A7789C"/>
    <w:rsid w:val="00A778C1"/>
    <w:rsid w:val="00A778F3"/>
    <w:rsid w:val="00A77AF0"/>
    <w:rsid w:val="00A77E7F"/>
    <w:rsid w:val="00A77E93"/>
    <w:rsid w:val="00A77FA9"/>
    <w:rsid w:val="00A802C1"/>
    <w:rsid w:val="00A80D08"/>
    <w:rsid w:val="00A8157B"/>
    <w:rsid w:val="00A817FE"/>
    <w:rsid w:val="00A81B08"/>
    <w:rsid w:val="00A82834"/>
    <w:rsid w:val="00A82C0E"/>
    <w:rsid w:val="00A82E4C"/>
    <w:rsid w:val="00A8363C"/>
    <w:rsid w:val="00A84148"/>
    <w:rsid w:val="00A84209"/>
    <w:rsid w:val="00A842B4"/>
    <w:rsid w:val="00A8472A"/>
    <w:rsid w:val="00A84BB3"/>
    <w:rsid w:val="00A84CB4"/>
    <w:rsid w:val="00A85452"/>
    <w:rsid w:val="00A857A6"/>
    <w:rsid w:val="00A858E8"/>
    <w:rsid w:val="00A85AA6"/>
    <w:rsid w:val="00A85AD6"/>
    <w:rsid w:val="00A85F9A"/>
    <w:rsid w:val="00A85FF9"/>
    <w:rsid w:val="00A86165"/>
    <w:rsid w:val="00A86184"/>
    <w:rsid w:val="00A8619A"/>
    <w:rsid w:val="00A861FD"/>
    <w:rsid w:val="00A8625F"/>
    <w:rsid w:val="00A8672D"/>
    <w:rsid w:val="00A867A3"/>
    <w:rsid w:val="00A86E75"/>
    <w:rsid w:val="00A8742F"/>
    <w:rsid w:val="00A87599"/>
    <w:rsid w:val="00A879E9"/>
    <w:rsid w:val="00A87B26"/>
    <w:rsid w:val="00A87BAB"/>
    <w:rsid w:val="00A87C6B"/>
    <w:rsid w:val="00A87CB0"/>
    <w:rsid w:val="00A87E9C"/>
    <w:rsid w:val="00A87F15"/>
    <w:rsid w:val="00A90053"/>
    <w:rsid w:val="00A90308"/>
    <w:rsid w:val="00A905E8"/>
    <w:rsid w:val="00A90685"/>
    <w:rsid w:val="00A906BA"/>
    <w:rsid w:val="00A90EF2"/>
    <w:rsid w:val="00A90F02"/>
    <w:rsid w:val="00A912A8"/>
    <w:rsid w:val="00A912CB"/>
    <w:rsid w:val="00A917B7"/>
    <w:rsid w:val="00A921EF"/>
    <w:rsid w:val="00A9253F"/>
    <w:rsid w:val="00A925AB"/>
    <w:rsid w:val="00A925E7"/>
    <w:rsid w:val="00A93148"/>
    <w:rsid w:val="00A9331D"/>
    <w:rsid w:val="00A9343B"/>
    <w:rsid w:val="00A93827"/>
    <w:rsid w:val="00A93878"/>
    <w:rsid w:val="00A93EB7"/>
    <w:rsid w:val="00A94274"/>
    <w:rsid w:val="00A949CF"/>
    <w:rsid w:val="00A94A0D"/>
    <w:rsid w:val="00A94B86"/>
    <w:rsid w:val="00A94E52"/>
    <w:rsid w:val="00A955C5"/>
    <w:rsid w:val="00A95993"/>
    <w:rsid w:val="00A96045"/>
    <w:rsid w:val="00A960A9"/>
    <w:rsid w:val="00A96275"/>
    <w:rsid w:val="00A964DC"/>
    <w:rsid w:val="00A97043"/>
    <w:rsid w:val="00A978BA"/>
    <w:rsid w:val="00A97B84"/>
    <w:rsid w:val="00A97B94"/>
    <w:rsid w:val="00A97BF0"/>
    <w:rsid w:val="00A97FC1"/>
    <w:rsid w:val="00AA026F"/>
    <w:rsid w:val="00AA06D1"/>
    <w:rsid w:val="00AA15C3"/>
    <w:rsid w:val="00AA1650"/>
    <w:rsid w:val="00AA1D63"/>
    <w:rsid w:val="00AA1F5C"/>
    <w:rsid w:val="00AA224E"/>
    <w:rsid w:val="00AA260D"/>
    <w:rsid w:val="00AA264B"/>
    <w:rsid w:val="00AA29F3"/>
    <w:rsid w:val="00AA302B"/>
    <w:rsid w:val="00AA36E7"/>
    <w:rsid w:val="00AA37A0"/>
    <w:rsid w:val="00AA3A89"/>
    <w:rsid w:val="00AA4545"/>
    <w:rsid w:val="00AA457D"/>
    <w:rsid w:val="00AA487A"/>
    <w:rsid w:val="00AA4AFA"/>
    <w:rsid w:val="00AA521B"/>
    <w:rsid w:val="00AA53F7"/>
    <w:rsid w:val="00AA624C"/>
    <w:rsid w:val="00AA63C9"/>
    <w:rsid w:val="00AA64EA"/>
    <w:rsid w:val="00AA65F9"/>
    <w:rsid w:val="00AA6A97"/>
    <w:rsid w:val="00AA6F34"/>
    <w:rsid w:val="00AA71AE"/>
    <w:rsid w:val="00AA71C0"/>
    <w:rsid w:val="00AA76E4"/>
    <w:rsid w:val="00AA77B4"/>
    <w:rsid w:val="00AA7993"/>
    <w:rsid w:val="00AA7F04"/>
    <w:rsid w:val="00AB062F"/>
    <w:rsid w:val="00AB0A12"/>
    <w:rsid w:val="00AB0DDC"/>
    <w:rsid w:val="00AB17C7"/>
    <w:rsid w:val="00AB197B"/>
    <w:rsid w:val="00AB1B22"/>
    <w:rsid w:val="00AB1C9B"/>
    <w:rsid w:val="00AB1E18"/>
    <w:rsid w:val="00AB1F7D"/>
    <w:rsid w:val="00AB218F"/>
    <w:rsid w:val="00AB2545"/>
    <w:rsid w:val="00AB2730"/>
    <w:rsid w:val="00AB2759"/>
    <w:rsid w:val="00AB27F2"/>
    <w:rsid w:val="00AB2AF4"/>
    <w:rsid w:val="00AB333F"/>
    <w:rsid w:val="00AB37BC"/>
    <w:rsid w:val="00AB3908"/>
    <w:rsid w:val="00AB3ACA"/>
    <w:rsid w:val="00AB3BDD"/>
    <w:rsid w:val="00AB42DB"/>
    <w:rsid w:val="00AB4409"/>
    <w:rsid w:val="00AB4A76"/>
    <w:rsid w:val="00AB4DBC"/>
    <w:rsid w:val="00AB4E2C"/>
    <w:rsid w:val="00AB5338"/>
    <w:rsid w:val="00AB5598"/>
    <w:rsid w:val="00AB577C"/>
    <w:rsid w:val="00AB618B"/>
    <w:rsid w:val="00AB61C7"/>
    <w:rsid w:val="00AB6294"/>
    <w:rsid w:val="00AB63CE"/>
    <w:rsid w:val="00AB6514"/>
    <w:rsid w:val="00AB6A03"/>
    <w:rsid w:val="00AB6C1F"/>
    <w:rsid w:val="00AB73C9"/>
    <w:rsid w:val="00AB7A24"/>
    <w:rsid w:val="00AB7B14"/>
    <w:rsid w:val="00AB7E08"/>
    <w:rsid w:val="00AB7E81"/>
    <w:rsid w:val="00AB7ECB"/>
    <w:rsid w:val="00AC0068"/>
    <w:rsid w:val="00AC006A"/>
    <w:rsid w:val="00AC0207"/>
    <w:rsid w:val="00AC0309"/>
    <w:rsid w:val="00AC0317"/>
    <w:rsid w:val="00AC032A"/>
    <w:rsid w:val="00AC0537"/>
    <w:rsid w:val="00AC0720"/>
    <w:rsid w:val="00AC087A"/>
    <w:rsid w:val="00AC08AC"/>
    <w:rsid w:val="00AC098F"/>
    <w:rsid w:val="00AC0CF7"/>
    <w:rsid w:val="00AC0D59"/>
    <w:rsid w:val="00AC10FA"/>
    <w:rsid w:val="00AC1171"/>
    <w:rsid w:val="00AC196B"/>
    <w:rsid w:val="00AC199A"/>
    <w:rsid w:val="00AC1B01"/>
    <w:rsid w:val="00AC1E56"/>
    <w:rsid w:val="00AC2220"/>
    <w:rsid w:val="00AC244C"/>
    <w:rsid w:val="00AC265D"/>
    <w:rsid w:val="00AC268E"/>
    <w:rsid w:val="00AC377E"/>
    <w:rsid w:val="00AC3BD4"/>
    <w:rsid w:val="00AC3DF9"/>
    <w:rsid w:val="00AC41FE"/>
    <w:rsid w:val="00AC49CE"/>
    <w:rsid w:val="00AC4D10"/>
    <w:rsid w:val="00AC4D78"/>
    <w:rsid w:val="00AC5077"/>
    <w:rsid w:val="00AC5250"/>
    <w:rsid w:val="00AC54F9"/>
    <w:rsid w:val="00AC5559"/>
    <w:rsid w:val="00AC5CCC"/>
    <w:rsid w:val="00AC5D3B"/>
    <w:rsid w:val="00AC6378"/>
    <w:rsid w:val="00AC643C"/>
    <w:rsid w:val="00AC6A12"/>
    <w:rsid w:val="00AC6E04"/>
    <w:rsid w:val="00AC6EA6"/>
    <w:rsid w:val="00AC76D7"/>
    <w:rsid w:val="00AC79DA"/>
    <w:rsid w:val="00AC7BBD"/>
    <w:rsid w:val="00AC7C67"/>
    <w:rsid w:val="00AC7FB6"/>
    <w:rsid w:val="00AD0087"/>
    <w:rsid w:val="00AD021B"/>
    <w:rsid w:val="00AD02D6"/>
    <w:rsid w:val="00AD0343"/>
    <w:rsid w:val="00AD0484"/>
    <w:rsid w:val="00AD0647"/>
    <w:rsid w:val="00AD09F2"/>
    <w:rsid w:val="00AD0A5A"/>
    <w:rsid w:val="00AD0D50"/>
    <w:rsid w:val="00AD0F60"/>
    <w:rsid w:val="00AD13AB"/>
    <w:rsid w:val="00AD18A3"/>
    <w:rsid w:val="00AD19D7"/>
    <w:rsid w:val="00AD2677"/>
    <w:rsid w:val="00AD27CA"/>
    <w:rsid w:val="00AD3994"/>
    <w:rsid w:val="00AD3BDB"/>
    <w:rsid w:val="00AD3EBD"/>
    <w:rsid w:val="00AD432C"/>
    <w:rsid w:val="00AD4506"/>
    <w:rsid w:val="00AD4646"/>
    <w:rsid w:val="00AD4C51"/>
    <w:rsid w:val="00AD5690"/>
    <w:rsid w:val="00AD5862"/>
    <w:rsid w:val="00AD5B25"/>
    <w:rsid w:val="00AD68E2"/>
    <w:rsid w:val="00AD6CB9"/>
    <w:rsid w:val="00AD6D6B"/>
    <w:rsid w:val="00AD6D82"/>
    <w:rsid w:val="00AD749F"/>
    <w:rsid w:val="00AD75EC"/>
    <w:rsid w:val="00AD7944"/>
    <w:rsid w:val="00AE001F"/>
    <w:rsid w:val="00AE0304"/>
    <w:rsid w:val="00AE06AE"/>
    <w:rsid w:val="00AE0F55"/>
    <w:rsid w:val="00AE0F95"/>
    <w:rsid w:val="00AE0FD6"/>
    <w:rsid w:val="00AE169B"/>
    <w:rsid w:val="00AE197B"/>
    <w:rsid w:val="00AE1AEF"/>
    <w:rsid w:val="00AE1B22"/>
    <w:rsid w:val="00AE1B3A"/>
    <w:rsid w:val="00AE1DEE"/>
    <w:rsid w:val="00AE200D"/>
    <w:rsid w:val="00AE2014"/>
    <w:rsid w:val="00AE26EA"/>
    <w:rsid w:val="00AE2774"/>
    <w:rsid w:val="00AE2A8B"/>
    <w:rsid w:val="00AE2DDF"/>
    <w:rsid w:val="00AE2FA1"/>
    <w:rsid w:val="00AE307B"/>
    <w:rsid w:val="00AE3521"/>
    <w:rsid w:val="00AE35E5"/>
    <w:rsid w:val="00AE36DA"/>
    <w:rsid w:val="00AE38B5"/>
    <w:rsid w:val="00AE3991"/>
    <w:rsid w:val="00AE3B1E"/>
    <w:rsid w:val="00AE3B79"/>
    <w:rsid w:val="00AE3D95"/>
    <w:rsid w:val="00AE4001"/>
    <w:rsid w:val="00AE4A74"/>
    <w:rsid w:val="00AE4E3F"/>
    <w:rsid w:val="00AE4EAF"/>
    <w:rsid w:val="00AE5978"/>
    <w:rsid w:val="00AE5DD8"/>
    <w:rsid w:val="00AE5EDE"/>
    <w:rsid w:val="00AE6166"/>
    <w:rsid w:val="00AE667B"/>
    <w:rsid w:val="00AE68FA"/>
    <w:rsid w:val="00AE6941"/>
    <w:rsid w:val="00AE69F9"/>
    <w:rsid w:val="00AE6AC3"/>
    <w:rsid w:val="00AE6BCC"/>
    <w:rsid w:val="00AE70D3"/>
    <w:rsid w:val="00AE7455"/>
    <w:rsid w:val="00AE76B8"/>
    <w:rsid w:val="00AF0727"/>
    <w:rsid w:val="00AF0B93"/>
    <w:rsid w:val="00AF11D2"/>
    <w:rsid w:val="00AF171F"/>
    <w:rsid w:val="00AF1D42"/>
    <w:rsid w:val="00AF2013"/>
    <w:rsid w:val="00AF257C"/>
    <w:rsid w:val="00AF2A68"/>
    <w:rsid w:val="00AF32A6"/>
    <w:rsid w:val="00AF3A14"/>
    <w:rsid w:val="00AF3BFE"/>
    <w:rsid w:val="00AF3CD6"/>
    <w:rsid w:val="00AF401D"/>
    <w:rsid w:val="00AF4435"/>
    <w:rsid w:val="00AF4882"/>
    <w:rsid w:val="00AF4B6D"/>
    <w:rsid w:val="00AF5255"/>
    <w:rsid w:val="00AF54B8"/>
    <w:rsid w:val="00AF577B"/>
    <w:rsid w:val="00AF641E"/>
    <w:rsid w:val="00AF6EBF"/>
    <w:rsid w:val="00AF72FF"/>
    <w:rsid w:val="00AF7648"/>
    <w:rsid w:val="00AF767D"/>
    <w:rsid w:val="00AF774C"/>
    <w:rsid w:val="00AF78DF"/>
    <w:rsid w:val="00AF7B6D"/>
    <w:rsid w:val="00AF7EB2"/>
    <w:rsid w:val="00B001AB"/>
    <w:rsid w:val="00B00603"/>
    <w:rsid w:val="00B0067D"/>
    <w:rsid w:val="00B00841"/>
    <w:rsid w:val="00B0110A"/>
    <w:rsid w:val="00B01282"/>
    <w:rsid w:val="00B013D3"/>
    <w:rsid w:val="00B018A3"/>
    <w:rsid w:val="00B018D7"/>
    <w:rsid w:val="00B01CC5"/>
    <w:rsid w:val="00B02007"/>
    <w:rsid w:val="00B023B0"/>
    <w:rsid w:val="00B0248E"/>
    <w:rsid w:val="00B02757"/>
    <w:rsid w:val="00B0297C"/>
    <w:rsid w:val="00B029AB"/>
    <w:rsid w:val="00B029FC"/>
    <w:rsid w:val="00B02D83"/>
    <w:rsid w:val="00B02F3C"/>
    <w:rsid w:val="00B03002"/>
    <w:rsid w:val="00B0310B"/>
    <w:rsid w:val="00B03444"/>
    <w:rsid w:val="00B03491"/>
    <w:rsid w:val="00B036F9"/>
    <w:rsid w:val="00B04103"/>
    <w:rsid w:val="00B04CAA"/>
    <w:rsid w:val="00B04DBA"/>
    <w:rsid w:val="00B04EC4"/>
    <w:rsid w:val="00B05A3C"/>
    <w:rsid w:val="00B05C66"/>
    <w:rsid w:val="00B0663D"/>
    <w:rsid w:val="00B06A4F"/>
    <w:rsid w:val="00B06B13"/>
    <w:rsid w:val="00B074FA"/>
    <w:rsid w:val="00B079B3"/>
    <w:rsid w:val="00B07CEE"/>
    <w:rsid w:val="00B10350"/>
    <w:rsid w:val="00B10776"/>
    <w:rsid w:val="00B107AA"/>
    <w:rsid w:val="00B10BE9"/>
    <w:rsid w:val="00B10CE5"/>
    <w:rsid w:val="00B112B8"/>
    <w:rsid w:val="00B1135F"/>
    <w:rsid w:val="00B113D1"/>
    <w:rsid w:val="00B116B0"/>
    <w:rsid w:val="00B1219C"/>
    <w:rsid w:val="00B121C0"/>
    <w:rsid w:val="00B1231D"/>
    <w:rsid w:val="00B12C1C"/>
    <w:rsid w:val="00B1301F"/>
    <w:rsid w:val="00B13687"/>
    <w:rsid w:val="00B1399A"/>
    <w:rsid w:val="00B13BCF"/>
    <w:rsid w:val="00B13D91"/>
    <w:rsid w:val="00B15836"/>
    <w:rsid w:val="00B15E82"/>
    <w:rsid w:val="00B15F4F"/>
    <w:rsid w:val="00B15FA3"/>
    <w:rsid w:val="00B166F8"/>
    <w:rsid w:val="00B16E57"/>
    <w:rsid w:val="00B16F4F"/>
    <w:rsid w:val="00B1724B"/>
    <w:rsid w:val="00B17CC6"/>
    <w:rsid w:val="00B17E55"/>
    <w:rsid w:val="00B17EA9"/>
    <w:rsid w:val="00B17F1D"/>
    <w:rsid w:val="00B2015A"/>
    <w:rsid w:val="00B206E9"/>
    <w:rsid w:val="00B2129B"/>
    <w:rsid w:val="00B21321"/>
    <w:rsid w:val="00B21355"/>
    <w:rsid w:val="00B2143C"/>
    <w:rsid w:val="00B21C5B"/>
    <w:rsid w:val="00B21C8B"/>
    <w:rsid w:val="00B21E27"/>
    <w:rsid w:val="00B234B8"/>
    <w:rsid w:val="00B23C7B"/>
    <w:rsid w:val="00B23CF3"/>
    <w:rsid w:val="00B23D8B"/>
    <w:rsid w:val="00B244F7"/>
    <w:rsid w:val="00B24807"/>
    <w:rsid w:val="00B24ADB"/>
    <w:rsid w:val="00B2559E"/>
    <w:rsid w:val="00B265C1"/>
    <w:rsid w:val="00B26727"/>
    <w:rsid w:val="00B2718F"/>
    <w:rsid w:val="00B274DA"/>
    <w:rsid w:val="00B27728"/>
    <w:rsid w:val="00B27984"/>
    <w:rsid w:val="00B27E34"/>
    <w:rsid w:val="00B301BA"/>
    <w:rsid w:val="00B303A6"/>
    <w:rsid w:val="00B309C9"/>
    <w:rsid w:val="00B30A27"/>
    <w:rsid w:val="00B30A79"/>
    <w:rsid w:val="00B30A89"/>
    <w:rsid w:val="00B30E54"/>
    <w:rsid w:val="00B30FD8"/>
    <w:rsid w:val="00B316E5"/>
    <w:rsid w:val="00B31A90"/>
    <w:rsid w:val="00B31B84"/>
    <w:rsid w:val="00B31C10"/>
    <w:rsid w:val="00B31C19"/>
    <w:rsid w:val="00B31C26"/>
    <w:rsid w:val="00B31E2A"/>
    <w:rsid w:val="00B322A0"/>
    <w:rsid w:val="00B327A2"/>
    <w:rsid w:val="00B3284E"/>
    <w:rsid w:val="00B32D28"/>
    <w:rsid w:val="00B32FAD"/>
    <w:rsid w:val="00B331F1"/>
    <w:rsid w:val="00B333D4"/>
    <w:rsid w:val="00B33428"/>
    <w:rsid w:val="00B3353D"/>
    <w:rsid w:val="00B33A62"/>
    <w:rsid w:val="00B33C26"/>
    <w:rsid w:val="00B340AA"/>
    <w:rsid w:val="00B3415F"/>
    <w:rsid w:val="00B341BA"/>
    <w:rsid w:val="00B343F3"/>
    <w:rsid w:val="00B345B9"/>
    <w:rsid w:val="00B34CC3"/>
    <w:rsid w:val="00B35558"/>
    <w:rsid w:val="00B355B9"/>
    <w:rsid w:val="00B35829"/>
    <w:rsid w:val="00B35E80"/>
    <w:rsid w:val="00B35FD8"/>
    <w:rsid w:val="00B366E1"/>
    <w:rsid w:val="00B36853"/>
    <w:rsid w:val="00B36B3B"/>
    <w:rsid w:val="00B3703B"/>
    <w:rsid w:val="00B37179"/>
    <w:rsid w:val="00B3782E"/>
    <w:rsid w:val="00B37ABC"/>
    <w:rsid w:val="00B37E61"/>
    <w:rsid w:val="00B4006B"/>
    <w:rsid w:val="00B402A2"/>
    <w:rsid w:val="00B40B33"/>
    <w:rsid w:val="00B40C3A"/>
    <w:rsid w:val="00B40C84"/>
    <w:rsid w:val="00B40EF7"/>
    <w:rsid w:val="00B41700"/>
    <w:rsid w:val="00B4177F"/>
    <w:rsid w:val="00B41A8E"/>
    <w:rsid w:val="00B41AAA"/>
    <w:rsid w:val="00B41FAB"/>
    <w:rsid w:val="00B42250"/>
    <w:rsid w:val="00B42803"/>
    <w:rsid w:val="00B4288F"/>
    <w:rsid w:val="00B428A8"/>
    <w:rsid w:val="00B42ACA"/>
    <w:rsid w:val="00B42C26"/>
    <w:rsid w:val="00B42EB9"/>
    <w:rsid w:val="00B43260"/>
    <w:rsid w:val="00B437E8"/>
    <w:rsid w:val="00B4386B"/>
    <w:rsid w:val="00B43AAA"/>
    <w:rsid w:val="00B43AAE"/>
    <w:rsid w:val="00B43B28"/>
    <w:rsid w:val="00B43F45"/>
    <w:rsid w:val="00B445FA"/>
    <w:rsid w:val="00B44906"/>
    <w:rsid w:val="00B44A6F"/>
    <w:rsid w:val="00B4508B"/>
    <w:rsid w:val="00B453D4"/>
    <w:rsid w:val="00B456DF"/>
    <w:rsid w:val="00B45B9D"/>
    <w:rsid w:val="00B4617F"/>
    <w:rsid w:val="00B4622D"/>
    <w:rsid w:val="00B467B4"/>
    <w:rsid w:val="00B46BE9"/>
    <w:rsid w:val="00B46D73"/>
    <w:rsid w:val="00B46E42"/>
    <w:rsid w:val="00B46FDC"/>
    <w:rsid w:val="00B476CF"/>
    <w:rsid w:val="00B477C8"/>
    <w:rsid w:val="00B47A33"/>
    <w:rsid w:val="00B47CC7"/>
    <w:rsid w:val="00B500FB"/>
    <w:rsid w:val="00B50CA8"/>
    <w:rsid w:val="00B50D1E"/>
    <w:rsid w:val="00B51493"/>
    <w:rsid w:val="00B5172A"/>
    <w:rsid w:val="00B519C2"/>
    <w:rsid w:val="00B51EA8"/>
    <w:rsid w:val="00B5284F"/>
    <w:rsid w:val="00B531E2"/>
    <w:rsid w:val="00B53259"/>
    <w:rsid w:val="00B532F0"/>
    <w:rsid w:val="00B53437"/>
    <w:rsid w:val="00B535B5"/>
    <w:rsid w:val="00B53B28"/>
    <w:rsid w:val="00B53CF3"/>
    <w:rsid w:val="00B5417A"/>
    <w:rsid w:val="00B54200"/>
    <w:rsid w:val="00B54474"/>
    <w:rsid w:val="00B547BE"/>
    <w:rsid w:val="00B54808"/>
    <w:rsid w:val="00B54AAB"/>
    <w:rsid w:val="00B54B7C"/>
    <w:rsid w:val="00B54EEC"/>
    <w:rsid w:val="00B54F53"/>
    <w:rsid w:val="00B54FAD"/>
    <w:rsid w:val="00B5536B"/>
    <w:rsid w:val="00B5562C"/>
    <w:rsid w:val="00B55A1E"/>
    <w:rsid w:val="00B55D9A"/>
    <w:rsid w:val="00B55E3F"/>
    <w:rsid w:val="00B56020"/>
    <w:rsid w:val="00B5678E"/>
    <w:rsid w:val="00B568A2"/>
    <w:rsid w:val="00B56952"/>
    <w:rsid w:val="00B56C2D"/>
    <w:rsid w:val="00B5717A"/>
    <w:rsid w:val="00B57443"/>
    <w:rsid w:val="00B57480"/>
    <w:rsid w:val="00B57B6D"/>
    <w:rsid w:val="00B57E0F"/>
    <w:rsid w:val="00B600C9"/>
    <w:rsid w:val="00B6019F"/>
    <w:rsid w:val="00B60463"/>
    <w:rsid w:val="00B604FA"/>
    <w:rsid w:val="00B609E1"/>
    <w:rsid w:val="00B60A42"/>
    <w:rsid w:val="00B60AA7"/>
    <w:rsid w:val="00B60D5C"/>
    <w:rsid w:val="00B60FE3"/>
    <w:rsid w:val="00B610F8"/>
    <w:rsid w:val="00B61217"/>
    <w:rsid w:val="00B6161C"/>
    <w:rsid w:val="00B61636"/>
    <w:rsid w:val="00B61CDD"/>
    <w:rsid w:val="00B61D2C"/>
    <w:rsid w:val="00B61EB9"/>
    <w:rsid w:val="00B62034"/>
    <w:rsid w:val="00B62394"/>
    <w:rsid w:val="00B62B83"/>
    <w:rsid w:val="00B632CC"/>
    <w:rsid w:val="00B639D8"/>
    <w:rsid w:val="00B6408E"/>
    <w:rsid w:val="00B6436E"/>
    <w:rsid w:val="00B64392"/>
    <w:rsid w:val="00B64866"/>
    <w:rsid w:val="00B64AF2"/>
    <w:rsid w:val="00B6504D"/>
    <w:rsid w:val="00B6547C"/>
    <w:rsid w:val="00B65937"/>
    <w:rsid w:val="00B663A9"/>
    <w:rsid w:val="00B66714"/>
    <w:rsid w:val="00B667DD"/>
    <w:rsid w:val="00B667DF"/>
    <w:rsid w:val="00B668AD"/>
    <w:rsid w:val="00B66C54"/>
    <w:rsid w:val="00B66D44"/>
    <w:rsid w:val="00B66E88"/>
    <w:rsid w:val="00B67475"/>
    <w:rsid w:val="00B67C42"/>
    <w:rsid w:val="00B70694"/>
    <w:rsid w:val="00B70746"/>
    <w:rsid w:val="00B70F65"/>
    <w:rsid w:val="00B70F88"/>
    <w:rsid w:val="00B71185"/>
    <w:rsid w:val="00B717E8"/>
    <w:rsid w:val="00B72052"/>
    <w:rsid w:val="00B72174"/>
    <w:rsid w:val="00B7283C"/>
    <w:rsid w:val="00B728E7"/>
    <w:rsid w:val="00B72938"/>
    <w:rsid w:val="00B734CA"/>
    <w:rsid w:val="00B73566"/>
    <w:rsid w:val="00B73881"/>
    <w:rsid w:val="00B74047"/>
    <w:rsid w:val="00B740DC"/>
    <w:rsid w:val="00B74262"/>
    <w:rsid w:val="00B7454D"/>
    <w:rsid w:val="00B7462E"/>
    <w:rsid w:val="00B7463B"/>
    <w:rsid w:val="00B746D3"/>
    <w:rsid w:val="00B74D49"/>
    <w:rsid w:val="00B756E0"/>
    <w:rsid w:val="00B75E19"/>
    <w:rsid w:val="00B76535"/>
    <w:rsid w:val="00B76892"/>
    <w:rsid w:val="00B76BE3"/>
    <w:rsid w:val="00B772DA"/>
    <w:rsid w:val="00B77951"/>
    <w:rsid w:val="00B8028F"/>
    <w:rsid w:val="00B80515"/>
    <w:rsid w:val="00B806A5"/>
    <w:rsid w:val="00B80CF9"/>
    <w:rsid w:val="00B81099"/>
    <w:rsid w:val="00B8188B"/>
    <w:rsid w:val="00B81DD8"/>
    <w:rsid w:val="00B81EBE"/>
    <w:rsid w:val="00B823C0"/>
    <w:rsid w:val="00B825F1"/>
    <w:rsid w:val="00B8267B"/>
    <w:rsid w:val="00B82941"/>
    <w:rsid w:val="00B82CA0"/>
    <w:rsid w:val="00B82D50"/>
    <w:rsid w:val="00B82D53"/>
    <w:rsid w:val="00B83092"/>
    <w:rsid w:val="00B8383E"/>
    <w:rsid w:val="00B83BD6"/>
    <w:rsid w:val="00B83BEE"/>
    <w:rsid w:val="00B83E6E"/>
    <w:rsid w:val="00B84083"/>
    <w:rsid w:val="00B84424"/>
    <w:rsid w:val="00B84CC8"/>
    <w:rsid w:val="00B851DB"/>
    <w:rsid w:val="00B852F9"/>
    <w:rsid w:val="00B8536A"/>
    <w:rsid w:val="00B8579E"/>
    <w:rsid w:val="00B85931"/>
    <w:rsid w:val="00B859FE"/>
    <w:rsid w:val="00B85BFE"/>
    <w:rsid w:val="00B85FB9"/>
    <w:rsid w:val="00B86014"/>
    <w:rsid w:val="00B86247"/>
    <w:rsid w:val="00B86770"/>
    <w:rsid w:val="00B86A82"/>
    <w:rsid w:val="00B86CCF"/>
    <w:rsid w:val="00B876DF"/>
    <w:rsid w:val="00B87900"/>
    <w:rsid w:val="00B90073"/>
    <w:rsid w:val="00B901DC"/>
    <w:rsid w:val="00B904F2"/>
    <w:rsid w:val="00B908DA"/>
    <w:rsid w:val="00B91704"/>
    <w:rsid w:val="00B91895"/>
    <w:rsid w:val="00B91B98"/>
    <w:rsid w:val="00B91F5E"/>
    <w:rsid w:val="00B924CD"/>
    <w:rsid w:val="00B92945"/>
    <w:rsid w:val="00B93397"/>
    <w:rsid w:val="00B93450"/>
    <w:rsid w:val="00B93ACA"/>
    <w:rsid w:val="00B944D4"/>
    <w:rsid w:val="00B94F75"/>
    <w:rsid w:val="00B95472"/>
    <w:rsid w:val="00B95609"/>
    <w:rsid w:val="00B957C9"/>
    <w:rsid w:val="00B95A7F"/>
    <w:rsid w:val="00B96CBF"/>
    <w:rsid w:val="00B97100"/>
    <w:rsid w:val="00B977CE"/>
    <w:rsid w:val="00B978A0"/>
    <w:rsid w:val="00BA0315"/>
    <w:rsid w:val="00BA0BB8"/>
    <w:rsid w:val="00BA0D44"/>
    <w:rsid w:val="00BA1265"/>
    <w:rsid w:val="00BA126F"/>
    <w:rsid w:val="00BA1632"/>
    <w:rsid w:val="00BA170C"/>
    <w:rsid w:val="00BA181E"/>
    <w:rsid w:val="00BA1EEC"/>
    <w:rsid w:val="00BA1F14"/>
    <w:rsid w:val="00BA2617"/>
    <w:rsid w:val="00BA2B66"/>
    <w:rsid w:val="00BA4CCB"/>
    <w:rsid w:val="00BA4D39"/>
    <w:rsid w:val="00BA4D3F"/>
    <w:rsid w:val="00BA4FAB"/>
    <w:rsid w:val="00BA50B3"/>
    <w:rsid w:val="00BA50CA"/>
    <w:rsid w:val="00BA5320"/>
    <w:rsid w:val="00BA5381"/>
    <w:rsid w:val="00BA5694"/>
    <w:rsid w:val="00BA587A"/>
    <w:rsid w:val="00BA58E4"/>
    <w:rsid w:val="00BA5913"/>
    <w:rsid w:val="00BA6101"/>
    <w:rsid w:val="00BA63A6"/>
    <w:rsid w:val="00BA678B"/>
    <w:rsid w:val="00BA684D"/>
    <w:rsid w:val="00BA69EE"/>
    <w:rsid w:val="00BA7324"/>
    <w:rsid w:val="00BA7BC2"/>
    <w:rsid w:val="00BA7E74"/>
    <w:rsid w:val="00BA7E7E"/>
    <w:rsid w:val="00BB0146"/>
    <w:rsid w:val="00BB0408"/>
    <w:rsid w:val="00BB047E"/>
    <w:rsid w:val="00BB06AC"/>
    <w:rsid w:val="00BB099F"/>
    <w:rsid w:val="00BB101B"/>
    <w:rsid w:val="00BB110D"/>
    <w:rsid w:val="00BB12A8"/>
    <w:rsid w:val="00BB1383"/>
    <w:rsid w:val="00BB1BC7"/>
    <w:rsid w:val="00BB1F54"/>
    <w:rsid w:val="00BB221B"/>
    <w:rsid w:val="00BB242B"/>
    <w:rsid w:val="00BB2B5E"/>
    <w:rsid w:val="00BB2C7A"/>
    <w:rsid w:val="00BB2D76"/>
    <w:rsid w:val="00BB399B"/>
    <w:rsid w:val="00BB3A65"/>
    <w:rsid w:val="00BB3C7A"/>
    <w:rsid w:val="00BB3F77"/>
    <w:rsid w:val="00BB4057"/>
    <w:rsid w:val="00BB48D8"/>
    <w:rsid w:val="00BB4979"/>
    <w:rsid w:val="00BB4C26"/>
    <w:rsid w:val="00BB4DCF"/>
    <w:rsid w:val="00BB5186"/>
    <w:rsid w:val="00BB56B4"/>
    <w:rsid w:val="00BB64AC"/>
    <w:rsid w:val="00BB659D"/>
    <w:rsid w:val="00BB68C4"/>
    <w:rsid w:val="00BB7549"/>
    <w:rsid w:val="00BB7BB7"/>
    <w:rsid w:val="00BB7BE6"/>
    <w:rsid w:val="00BB7E18"/>
    <w:rsid w:val="00BB7E61"/>
    <w:rsid w:val="00BB7F14"/>
    <w:rsid w:val="00BC0211"/>
    <w:rsid w:val="00BC02C8"/>
    <w:rsid w:val="00BC0397"/>
    <w:rsid w:val="00BC0651"/>
    <w:rsid w:val="00BC065E"/>
    <w:rsid w:val="00BC0755"/>
    <w:rsid w:val="00BC0E19"/>
    <w:rsid w:val="00BC1165"/>
    <w:rsid w:val="00BC11BF"/>
    <w:rsid w:val="00BC14CD"/>
    <w:rsid w:val="00BC1C20"/>
    <w:rsid w:val="00BC1D51"/>
    <w:rsid w:val="00BC22B6"/>
    <w:rsid w:val="00BC2354"/>
    <w:rsid w:val="00BC26F3"/>
    <w:rsid w:val="00BC2BEB"/>
    <w:rsid w:val="00BC362F"/>
    <w:rsid w:val="00BC3D04"/>
    <w:rsid w:val="00BC4043"/>
    <w:rsid w:val="00BC440D"/>
    <w:rsid w:val="00BC441D"/>
    <w:rsid w:val="00BC482A"/>
    <w:rsid w:val="00BC493C"/>
    <w:rsid w:val="00BC53EC"/>
    <w:rsid w:val="00BC53F1"/>
    <w:rsid w:val="00BC5493"/>
    <w:rsid w:val="00BC595D"/>
    <w:rsid w:val="00BC5F66"/>
    <w:rsid w:val="00BC68A2"/>
    <w:rsid w:val="00BC68F5"/>
    <w:rsid w:val="00BC6F30"/>
    <w:rsid w:val="00BC70A9"/>
    <w:rsid w:val="00BD0064"/>
    <w:rsid w:val="00BD04F2"/>
    <w:rsid w:val="00BD0667"/>
    <w:rsid w:val="00BD092C"/>
    <w:rsid w:val="00BD09BA"/>
    <w:rsid w:val="00BD0E16"/>
    <w:rsid w:val="00BD178E"/>
    <w:rsid w:val="00BD19A4"/>
    <w:rsid w:val="00BD1A29"/>
    <w:rsid w:val="00BD1A4A"/>
    <w:rsid w:val="00BD2309"/>
    <w:rsid w:val="00BD2553"/>
    <w:rsid w:val="00BD2897"/>
    <w:rsid w:val="00BD29A9"/>
    <w:rsid w:val="00BD2CD6"/>
    <w:rsid w:val="00BD2FC8"/>
    <w:rsid w:val="00BD3018"/>
    <w:rsid w:val="00BD3A33"/>
    <w:rsid w:val="00BD3C04"/>
    <w:rsid w:val="00BD3DB0"/>
    <w:rsid w:val="00BD4238"/>
    <w:rsid w:val="00BD4394"/>
    <w:rsid w:val="00BD457F"/>
    <w:rsid w:val="00BD45BE"/>
    <w:rsid w:val="00BD4A73"/>
    <w:rsid w:val="00BD4C19"/>
    <w:rsid w:val="00BD4CBA"/>
    <w:rsid w:val="00BD4CE4"/>
    <w:rsid w:val="00BD4E2D"/>
    <w:rsid w:val="00BD4F2D"/>
    <w:rsid w:val="00BD518C"/>
    <w:rsid w:val="00BD558D"/>
    <w:rsid w:val="00BD56F2"/>
    <w:rsid w:val="00BD59DD"/>
    <w:rsid w:val="00BD5AE2"/>
    <w:rsid w:val="00BD5AE8"/>
    <w:rsid w:val="00BD5B5B"/>
    <w:rsid w:val="00BD5C7B"/>
    <w:rsid w:val="00BD5DEB"/>
    <w:rsid w:val="00BD5F6C"/>
    <w:rsid w:val="00BD627B"/>
    <w:rsid w:val="00BD6A28"/>
    <w:rsid w:val="00BD6A4B"/>
    <w:rsid w:val="00BD6BCF"/>
    <w:rsid w:val="00BD6D6F"/>
    <w:rsid w:val="00BD6DF7"/>
    <w:rsid w:val="00BD7479"/>
    <w:rsid w:val="00BE0235"/>
    <w:rsid w:val="00BE0452"/>
    <w:rsid w:val="00BE0590"/>
    <w:rsid w:val="00BE05E6"/>
    <w:rsid w:val="00BE0670"/>
    <w:rsid w:val="00BE079D"/>
    <w:rsid w:val="00BE0974"/>
    <w:rsid w:val="00BE0E51"/>
    <w:rsid w:val="00BE0F05"/>
    <w:rsid w:val="00BE1837"/>
    <w:rsid w:val="00BE1F31"/>
    <w:rsid w:val="00BE22BC"/>
    <w:rsid w:val="00BE23A7"/>
    <w:rsid w:val="00BE2ABC"/>
    <w:rsid w:val="00BE2C29"/>
    <w:rsid w:val="00BE2DD6"/>
    <w:rsid w:val="00BE2DED"/>
    <w:rsid w:val="00BE321A"/>
    <w:rsid w:val="00BE4477"/>
    <w:rsid w:val="00BE469F"/>
    <w:rsid w:val="00BE4827"/>
    <w:rsid w:val="00BE4BB4"/>
    <w:rsid w:val="00BE4CAF"/>
    <w:rsid w:val="00BE4E45"/>
    <w:rsid w:val="00BE4F5C"/>
    <w:rsid w:val="00BE5064"/>
    <w:rsid w:val="00BE519F"/>
    <w:rsid w:val="00BE5259"/>
    <w:rsid w:val="00BE59D3"/>
    <w:rsid w:val="00BE68BC"/>
    <w:rsid w:val="00BE6C40"/>
    <w:rsid w:val="00BE7145"/>
    <w:rsid w:val="00BE719D"/>
    <w:rsid w:val="00BE74F7"/>
    <w:rsid w:val="00BE7CBA"/>
    <w:rsid w:val="00BE7EC5"/>
    <w:rsid w:val="00BF05B2"/>
    <w:rsid w:val="00BF0825"/>
    <w:rsid w:val="00BF0D28"/>
    <w:rsid w:val="00BF137A"/>
    <w:rsid w:val="00BF14C9"/>
    <w:rsid w:val="00BF1BDE"/>
    <w:rsid w:val="00BF2128"/>
    <w:rsid w:val="00BF2404"/>
    <w:rsid w:val="00BF2693"/>
    <w:rsid w:val="00BF299F"/>
    <w:rsid w:val="00BF2A25"/>
    <w:rsid w:val="00BF2AEF"/>
    <w:rsid w:val="00BF32C5"/>
    <w:rsid w:val="00BF3422"/>
    <w:rsid w:val="00BF36E9"/>
    <w:rsid w:val="00BF4465"/>
    <w:rsid w:val="00BF49A2"/>
    <w:rsid w:val="00BF4C78"/>
    <w:rsid w:val="00BF54D5"/>
    <w:rsid w:val="00BF54EE"/>
    <w:rsid w:val="00BF5A3B"/>
    <w:rsid w:val="00BF5C71"/>
    <w:rsid w:val="00BF6880"/>
    <w:rsid w:val="00BF6E6A"/>
    <w:rsid w:val="00BF76BB"/>
    <w:rsid w:val="00BF7B9A"/>
    <w:rsid w:val="00C00854"/>
    <w:rsid w:val="00C00B38"/>
    <w:rsid w:val="00C00E14"/>
    <w:rsid w:val="00C0110F"/>
    <w:rsid w:val="00C011B2"/>
    <w:rsid w:val="00C01354"/>
    <w:rsid w:val="00C01C0C"/>
    <w:rsid w:val="00C020E7"/>
    <w:rsid w:val="00C02C90"/>
    <w:rsid w:val="00C03186"/>
    <w:rsid w:val="00C03343"/>
    <w:rsid w:val="00C03759"/>
    <w:rsid w:val="00C038EF"/>
    <w:rsid w:val="00C0397C"/>
    <w:rsid w:val="00C03BB1"/>
    <w:rsid w:val="00C04016"/>
    <w:rsid w:val="00C040EF"/>
    <w:rsid w:val="00C04277"/>
    <w:rsid w:val="00C04A47"/>
    <w:rsid w:val="00C04F35"/>
    <w:rsid w:val="00C04F39"/>
    <w:rsid w:val="00C05294"/>
    <w:rsid w:val="00C053D0"/>
    <w:rsid w:val="00C0551B"/>
    <w:rsid w:val="00C0566D"/>
    <w:rsid w:val="00C05675"/>
    <w:rsid w:val="00C05EB1"/>
    <w:rsid w:val="00C05F03"/>
    <w:rsid w:val="00C0643E"/>
    <w:rsid w:val="00C065E6"/>
    <w:rsid w:val="00C06960"/>
    <w:rsid w:val="00C06973"/>
    <w:rsid w:val="00C06A5A"/>
    <w:rsid w:val="00C06B72"/>
    <w:rsid w:val="00C0717A"/>
    <w:rsid w:val="00C0726F"/>
    <w:rsid w:val="00C072EE"/>
    <w:rsid w:val="00C07326"/>
    <w:rsid w:val="00C075B5"/>
    <w:rsid w:val="00C0778D"/>
    <w:rsid w:val="00C079A9"/>
    <w:rsid w:val="00C07C89"/>
    <w:rsid w:val="00C07F5F"/>
    <w:rsid w:val="00C105E5"/>
    <w:rsid w:val="00C10785"/>
    <w:rsid w:val="00C10872"/>
    <w:rsid w:val="00C110DF"/>
    <w:rsid w:val="00C11607"/>
    <w:rsid w:val="00C119ED"/>
    <w:rsid w:val="00C1237A"/>
    <w:rsid w:val="00C12397"/>
    <w:rsid w:val="00C125ED"/>
    <w:rsid w:val="00C12F90"/>
    <w:rsid w:val="00C135D3"/>
    <w:rsid w:val="00C13CCD"/>
    <w:rsid w:val="00C13F95"/>
    <w:rsid w:val="00C1407E"/>
    <w:rsid w:val="00C1458F"/>
    <w:rsid w:val="00C1479C"/>
    <w:rsid w:val="00C157EB"/>
    <w:rsid w:val="00C15833"/>
    <w:rsid w:val="00C15872"/>
    <w:rsid w:val="00C15C45"/>
    <w:rsid w:val="00C15C66"/>
    <w:rsid w:val="00C15C6E"/>
    <w:rsid w:val="00C15D1D"/>
    <w:rsid w:val="00C15EF3"/>
    <w:rsid w:val="00C15FEB"/>
    <w:rsid w:val="00C161B8"/>
    <w:rsid w:val="00C163FE"/>
    <w:rsid w:val="00C16B1D"/>
    <w:rsid w:val="00C16D7E"/>
    <w:rsid w:val="00C16E58"/>
    <w:rsid w:val="00C172E8"/>
    <w:rsid w:val="00C17346"/>
    <w:rsid w:val="00C203FD"/>
    <w:rsid w:val="00C20680"/>
    <w:rsid w:val="00C206F0"/>
    <w:rsid w:val="00C208A3"/>
    <w:rsid w:val="00C212CC"/>
    <w:rsid w:val="00C2152D"/>
    <w:rsid w:val="00C21BD7"/>
    <w:rsid w:val="00C22248"/>
    <w:rsid w:val="00C224C3"/>
    <w:rsid w:val="00C225C5"/>
    <w:rsid w:val="00C225D5"/>
    <w:rsid w:val="00C22763"/>
    <w:rsid w:val="00C22EC5"/>
    <w:rsid w:val="00C22F94"/>
    <w:rsid w:val="00C23572"/>
    <w:rsid w:val="00C23F48"/>
    <w:rsid w:val="00C24124"/>
    <w:rsid w:val="00C2415F"/>
    <w:rsid w:val="00C242BB"/>
    <w:rsid w:val="00C24471"/>
    <w:rsid w:val="00C24B05"/>
    <w:rsid w:val="00C24F71"/>
    <w:rsid w:val="00C25327"/>
    <w:rsid w:val="00C25853"/>
    <w:rsid w:val="00C25B10"/>
    <w:rsid w:val="00C25B42"/>
    <w:rsid w:val="00C25C9F"/>
    <w:rsid w:val="00C25DED"/>
    <w:rsid w:val="00C26A0A"/>
    <w:rsid w:val="00C26DF5"/>
    <w:rsid w:val="00C27175"/>
    <w:rsid w:val="00C273C4"/>
    <w:rsid w:val="00C3010C"/>
    <w:rsid w:val="00C30322"/>
    <w:rsid w:val="00C30B3F"/>
    <w:rsid w:val="00C314A2"/>
    <w:rsid w:val="00C31E13"/>
    <w:rsid w:val="00C3200F"/>
    <w:rsid w:val="00C321B8"/>
    <w:rsid w:val="00C3224E"/>
    <w:rsid w:val="00C322A0"/>
    <w:rsid w:val="00C324FB"/>
    <w:rsid w:val="00C32809"/>
    <w:rsid w:val="00C32A32"/>
    <w:rsid w:val="00C334D5"/>
    <w:rsid w:val="00C3353B"/>
    <w:rsid w:val="00C342EB"/>
    <w:rsid w:val="00C3447F"/>
    <w:rsid w:val="00C345C5"/>
    <w:rsid w:val="00C3476B"/>
    <w:rsid w:val="00C3488B"/>
    <w:rsid w:val="00C34959"/>
    <w:rsid w:val="00C34F74"/>
    <w:rsid w:val="00C35466"/>
    <w:rsid w:val="00C35936"/>
    <w:rsid w:val="00C35B1D"/>
    <w:rsid w:val="00C35B8D"/>
    <w:rsid w:val="00C3615F"/>
    <w:rsid w:val="00C3664A"/>
    <w:rsid w:val="00C36698"/>
    <w:rsid w:val="00C37250"/>
    <w:rsid w:val="00C376B9"/>
    <w:rsid w:val="00C37A10"/>
    <w:rsid w:val="00C37C0E"/>
    <w:rsid w:val="00C400F0"/>
    <w:rsid w:val="00C403AB"/>
    <w:rsid w:val="00C4051B"/>
    <w:rsid w:val="00C407DD"/>
    <w:rsid w:val="00C40918"/>
    <w:rsid w:val="00C409E8"/>
    <w:rsid w:val="00C40DB8"/>
    <w:rsid w:val="00C41278"/>
    <w:rsid w:val="00C413E9"/>
    <w:rsid w:val="00C4147F"/>
    <w:rsid w:val="00C4178D"/>
    <w:rsid w:val="00C41A89"/>
    <w:rsid w:val="00C41CFE"/>
    <w:rsid w:val="00C424EB"/>
    <w:rsid w:val="00C42890"/>
    <w:rsid w:val="00C42E88"/>
    <w:rsid w:val="00C42F87"/>
    <w:rsid w:val="00C430F7"/>
    <w:rsid w:val="00C43DAC"/>
    <w:rsid w:val="00C4402E"/>
    <w:rsid w:val="00C440B4"/>
    <w:rsid w:val="00C448F7"/>
    <w:rsid w:val="00C44C40"/>
    <w:rsid w:val="00C4507B"/>
    <w:rsid w:val="00C4545D"/>
    <w:rsid w:val="00C45816"/>
    <w:rsid w:val="00C45845"/>
    <w:rsid w:val="00C45AC7"/>
    <w:rsid w:val="00C45ED4"/>
    <w:rsid w:val="00C46469"/>
    <w:rsid w:val="00C464B6"/>
    <w:rsid w:val="00C46B39"/>
    <w:rsid w:val="00C46D73"/>
    <w:rsid w:val="00C471B5"/>
    <w:rsid w:val="00C4734D"/>
    <w:rsid w:val="00C47379"/>
    <w:rsid w:val="00C473AD"/>
    <w:rsid w:val="00C4799E"/>
    <w:rsid w:val="00C47B4B"/>
    <w:rsid w:val="00C47B9B"/>
    <w:rsid w:val="00C47E8E"/>
    <w:rsid w:val="00C504C0"/>
    <w:rsid w:val="00C50891"/>
    <w:rsid w:val="00C50977"/>
    <w:rsid w:val="00C5112F"/>
    <w:rsid w:val="00C516E6"/>
    <w:rsid w:val="00C53A1F"/>
    <w:rsid w:val="00C53CDC"/>
    <w:rsid w:val="00C53DA3"/>
    <w:rsid w:val="00C53E33"/>
    <w:rsid w:val="00C54292"/>
    <w:rsid w:val="00C5459B"/>
    <w:rsid w:val="00C54C4F"/>
    <w:rsid w:val="00C54F04"/>
    <w:rsid w:val="00C554AD"/>
    <w:rsid w:val="00C555A8"/>
    <w:rsid w:val="00C5565C"/>
    <w:rsid w:val="00C55B5B"/>
    <w:rsid w:val="00C55CBC"/>
    <w:rsid w:val="00C56007"/>
    <w:rsid w:val="00C561DF"/>
    <w:rsid w:val="00C563DD"/>
    <w:rsid w:val="00C5644C"/>
    <w:rsid w:val="00C56B7D"/>
    <w:rsid w:val="00C56DCA"/>
    <w:rsid w:val="00C57236"/>
    <w:rsid w:val="00C57B74"/>
    <w:rsid w:val="00C57DEF"/>
    <w:rsid w:val="00C601E7"/>
    <w:rsid w:val="00C60334"/>
    <w:rsid w:val="00C603DC"/>
    <w:rsid w:val="00C6045A"/>
    <w:rsid w:val="00C605E7"/>
    <w:rsid w:val="00C608F7"/>
    <w:rsid w:val="00C60A88"/>
    <w:rsid w:val="00C60F6B"/>
    <w:rsid w:val="00C612EB"/>
    <w:rsid w:val="00C62014"/>
    <w:rsid w:val="00C62026"/>
    <w:rsid w:val="00C62841"/>
    <w:rsid w:val="00C63332"/>
    <w:rsid w:val="00C63E41"/>
    <w:rsid w:val="00C64097"/>
    <w:rsid w:val="00C643CF"/>
    <w:rsid w:val="00C64CA2"/>
    <w:rsid w:val="00C64FA0"/>
    <w:rsid w:val="00C65271"/>
    <w:rsid w:val="00C653E4"/>
    <w:rsid w:val="00C6545E"/>
    <w:rsid w:val="00C65785"/>
    <w:rsid w:val="00C65A5A"/>
    <w:rsid w:val="00C65CD4"/>
    <w:rsid w:val="00C65D84"/>
    <w:rsid w:val="00C65EB1"/>
    <w:rsid w:val="00C65EB6"/>
    <w:rsid w:val="00C664C2"/>
    <w:rsid w:val="00C6662A"/>
    <w:rsid w:val="00C66A49"/>
    <w:rsid w:val="00C66D63"/>
    <w:rsid w:val="00C67173"/>
    <w:rsid w:val="00C6738E"/>
    <w:rsid w:val="00C6771E"/>
    <w:rsid w:val="00C70055"/>
    <w:rsid w:val="00C707C1"/>
    <w:rsid w:val="00C70801"/>
    <w:rsid w:val="00C708C0"/>
    <w:rsid w:val="00C70D2C"/>
    <w:rsid w:val="00C71886"/>
    <w:rsid w:val="00C71A66"/>
    <w:rsid w:val="00C71AF1"/>
    <w:rsid w:val="00C71B0F"/>
    <w:rsid w:val="00C71B8E"/>
    <w:rsid w:val="00C71B9A"/>
    <w:rsid w:val="00C71D75"/>
    <w:rsid w:val="00C72964"/>
    <w:rsid w:val="00C72D58"/>
    <w:rsid w:val="00C73A2B"/>
    <w:rsid w:val="00C741AD"/>
    <w:rsid w:val="00C74299"/>
    <w:rsid w:val="00C747A3"/>
    <w:rsid w:val="00C74C97"/>
    <w:rsid w:val="00C75312"/>
    <w:rsid w:val="00C753A5"/>
    <w:rsid w:val="00C754AD"/>
    <w:rsid w:val="00C75C9A"/>
    <w:rsid w:val="00C75EE4"/>
    <w:rsid w:val="00C75F73"/>
    <w:rsid w:val="00C76048"/>
    <w:rsid w:val="00C7651C"/>
    <w:rsid w:val="00C76870"/>
    <w:rsid w:val="00C76B97"/>
    <w:rsid w:val="00C76D8C"/>
    <w:rsid w:val="00C76EDF"/>
    <w:rsid w:val="00C779FC"/>
    <w:rsid w:val="00C77F2D"/>
    <w:rsid w:val="00C80869"/>
    <w:rsid w:val="00C80A3C"/>
    <w:rsid w:val="00C80D3C"/>
    <w:rsid w:val="00C80E28"/>
    <w:rsid w:val="00C817DB"/>
    <w:rsid w:val="00C81E37"/>
    <w:rsid w:val="00C823B1"/>
    <w:rsid w:val="00C82484"/>
    <w:rsid w:val="00C8254A"/>
    <w:rsid w:val="00C82C18"/>
    <w:rsid w:val="00C83034"/>
    <w:rsid w:val="00C831DA"/>
    <w:rsid w:val="00C837ED"/>
    <w:rsid w:val="00C838A9"/>
    <w:rsid w:val="00C83B4C"/>
    <w:rsid w:val="00C83C85"/>
    <w:rsid w:val="00C84306"/>
    <w:rsid w:val="00C843EC"/>
    <w:rsid w:val="00C84634"/>
    <w:rsid w:val="00C847A3"/>
    <w:rsid w:val="00C84D1D"/>
    <w:rsid w:val="00C853C3"/>
    <w:rsid w:val="00C8562F"/>
    <w:rsid w:val="00C85D69"/>
    <w:rsid w:val="00C860D5"/>
    <w:rsid w:val="00C8684F"/>
    <w:rsid w:val="00C86B71"/>
    <w:rsid w:val="00C86E51"/>
    <w:rsid w:val="00C87342"/>
    <w:rsid w:val="00C87ADE"/>
    <w:rsid w:val="00C904C5"/>
    <w:rsid w:val="00C90537"/>
    <w:rsid w:val="00C90858"/>
    <w:rsid w:val="00C90E67"/>
    <w:rsid w:val="00C90EAA"/>
    <w:rsid w:val="00C919B1"/>
    <w:rsid w:val="00C91AEE"/>
    <w:rsid w:val="00C91EAA"/>
    <w:rsid w:val="00C91F3C"/>
    <w:rsid w:val="00C920CB"/>
    <w:rsid w:val="00C92363"/>
    <w:rsid w:val="00C927E2"/>
    <w:rsid w:val="00C92F28"/>
    <w:rsid w:val="00C930AA"/>
    <w:rsid w:val="00C9368C"/>
    <w:rsid w:val="00C93AED"/>
    <w:rsid w:val="00C93DCE"/>
    <w:rsid w:val="00C93FD4"/>
    <w:rsid w:val="00C942C8"/>
    <w:rsid w:val="00C944DA"/>
    <w:rsid w:val="00C944F4"/>
    <w:rsid w:val="00C949E7"/>
    <w:rsid w:val="00C94CC2"/>
    <w:rsid w:val="00C94D0B"/>
    <w:rsid w:val="00C9534A"/>
    <w:rsid w:val="00C95967"/>
    <w:rsid w:val="00C95B6E"/>
    <w:rsid w:val="00C95C72"/>
    <w:rsid w:val="00C95CE7"/>
    <w:rsid w:val="00C961F0"/>
    <w:rsid w:val="00C963A3"/>
    <w:rsid w:val="00C96402"/>
    <w:rsid w:val="00C966B5"/>
    <w:rsid w:val="00C9685E"/>
    <w:rsid w:val="00C96C9B"/>
    <w:rsid w:val="00C96D20"/>
    <w:rsid w:val="00C96D8E"/>
    <w:rsid w:val="00C96E58"/>
    <w:rsid w:val="00C976F2"/>
    <w:rsid w:val="00C97708"/>
    <w:rsid w:val="00C97768"/>
    <w:rsid w:val="00C97AF9"/>
    <w:rsid w:val="00C97DB2"/>
    <w:rsid w:val="00C97F2B"/>
    <w:rsid w:val="00CA0376"/>
    <w:rsid w:val="00CA0399"/>
    <w:rsid w:val="00CA043F"/>
    <w:rsid w:val="00CA0498"/>
    <w:rsid w:val="00CA04E9"/>
    <w:rsid w:val="00CA0741"/>
    <w:rsid w:val="00CA077E"/>
    <w:rsid w:val="00CA09BE"/>
    <w:rsid w:val="00CA10C7"/>
    <w:rsid w:val="00CA1C70"/>
    <w:rsid w:val="00CA1F97"/>
    <w:rsid w:val="00CA22F1"/>
    <w:rsid w:val="00CA2E8D"/>
    <w:rsid w:val="00CA3016"/>
    <w:rsid w:val="00CA3207"/>
    <w:rsid w:val="00CA3213"/>
    <w:rsid w:val="00CA3338"/>
    <w:rsid w:val="00CA3419"/>
    <w:rsid w:val="00CA352F"/>
    <w:rsid w:val="00CA39FD"/>
    <w:rsid w:val="00CA3A00"/>
    <w:rsid w:val="00CA3A12"/>
    <w:rsid w:val="00CA3A62"/>
    <w:rsid w:val="00CA4468"/>
    <w:rsid w:val="00CA48B1"/>
    <w:rsid w:val="00CA4B19"/>
    <w:rsid w:val="00CA4CC0"/>
    <w:rsid w:val="00CA53EE"/>
    <w:rsid w:val="00CA551A"/>
    <w:rsid w:val="00CA552D"/>
    <w:rsid w:val="00CA55D2"/>
    <w:rsid w:val="00CA581C"/>
    <w:rsid w:val="00CA58CE"/>
    <w:rsid w:val="00CA5A65"/>
    <w:rsid w:val="00CA5B49"/>
    <w:rsid w:val="00CA67C4"/>
    <w:rsid w:val="00CA6B68"/>
    <w:rsid w:val="00CA6FA5"/>
    <w:rsid w:val="00CA766D"/>
    <w:rsid w:val="00CA76F1"/>
    <w:rsid w:val="00CA7B49"/>
    <w:rsid w:val="00CA7C4E"/>
    <w:rsid w:val="00CA7EA7"/>
    <w:rsid w:val="00CB061B"/>
    <w:rsid w:val="00CB0625"/>
    <w:rsid w:val="00CB094A"/>
    <w:rsid w:val="00CB0ED7"/>
    <w:rsid w:val="00CB13A7"/>
    <w:rsid w:val="00CB21C9"/>
    <w:rsid w:val="00CB21EC"/>
    <w:rsid w:val="00CB26A0"/>
    <w:rsid w:val="00CB2959"/>
    <w:rsid w:val="00CB2A24"/>
    <w:rsid w:val="00CB2F09"/>
    <w:rsid w:val="00CB2FAD"/>
    <w:rsid w:val="00CB308B"/>
    <w:rsid w:val="00CB3181"/>
    <w:rsid w:val="00CB325E"/>
    <w:rsid w:val="00CB364E"/>
    <w:rsid w:val="00CB3A28"/>
    <w:rsid w:val="00CB3BC5"/>
    <w:rsid w:val="00CB3BEE"/>
    <w:rsid w:val="00CB3EC2"/>
    <w:rsid w:val="00CB3FE3"/>
    <w:rsid w:val="00CB43DB"/>
    <w:rsid w:val="00CB493F"/>
    <w:rsid w:val="00CB498D"/>
    <w:rsid w:val="00CB49AE"/>
    <w:rsid w:val="00CB5353"/>
    <w:rsid w:val="00CB54DF"/>
    <w:rsid w:val="00CB55AB"/>
    <w:rsid w:val="00CB5673"/>
    <w:rsid w:val="00CB63A5"/>
    <w:rsid w:val="00CB63E7"/>
    <w:rsid w:val="00CB6742"/>
    <w:rsid w:val="00CB67AC"/>
    <w:rsid w:val="00CB6C93"/>
    <w:rsid w:val="00CC0075"/>
    <w:rsid w:val="00CC0378"/>
    <w:rsid w:val="00CC03B0"/>
    <w:rsid w:val="00CC0969"/>
    <w:rsid w:val="00CC097D"/>
    <w:rsid w:val="00CC0B9F"/>
    <w:rsid w:val="00CC1012"/>
    <w:rsid w:val="00CC126D"/>
    <w:rsid w:val="00CC199C"/>
    <w:rsid w:val="00CC1F85"/>
    <w:rsid w:val="00CC1FAE"/>
    <w:rsid w:val="00CC22D4"/>
    <w:rsid w:val="00CC25B8"/>
    <w:rsid w:val="00CC2A72"/>
    <w:rsid w:val="00CC2A81"/>
    <w:rsid w:val="00CC2B0E"/>
    <w:rsid w:val="00CC2DE2"/>
    <w:rsid w:val="00CC2F00"/>
    <w:rsid w:val="00CC3357"/>
    <w:rsid w:val="00CC3426"/>
    <w:rsid w:val="00CC35E4"/>
    <w:rsid w:val="00CC3842"/>
    <w:rsid w:val="00CC392A"/>
    <w:rsid w:val="00CC392D"/>
    <w:rsid w:val="00CC39B4"/>
    <w:rsid w:val="00CC3A1C"/>
    <w:rsid w:val="00CC3E9E"/>
    <w:rsid w:val="00CC4219"/>
    <w:rsid w:val="00CC42BB"/>
    <w:rsid w:val="00CC459E"/>
    <w:rsid w:val="00CC49C6"/>
    <w:rsid w:val="00CC513F"/>
    <w:rsid w:val="00CC5369"/>
    <w:rsid w:val="00CC54A2"/>
    <w:rsid w:val="00CC5600"/>
    <w:rsid w:val="00CC5A80"/>
    <w:rsid w:val="00CC5C17"/>
    <w:rsid w:val="00CC5E2D"/>
    <w:rsid w:val="00CC6005"/>
    <w:rsid w:val="00CC6405"/>
    <w:rsid w:val="00CC67D1"/>
    <w:rsid w:val="00CC6F50"/>
    <w:rsid w:val="00CC7008"/>
    <w:rsid w:val="00CC7174"/>
    <w:rsid w:val="00CC71A9"/>
    <w:rsid w:val="00CC735C"/>
    <w:rsid w:val="00CC7865"/>
    <w:rsid w:val="00CC7868"/>
    <w:rsid w:val="00CC7B05"/>
    <w:rsid w:val="00CC7F08"/>
    <w:rsid w:val="00CD0186"/>
    <w:rsid w:val="00CD0DF0"/>
    <w:rsid w:val="00CD1DEF"/>
    <w:rsid w:val="00CD25FB"/>
    <w:rsid w:val="00CD28DE"/>
    <w:rsid w:val="00CD2E90"/>
    <w:rsid w:val="00CD309D"/>
    <w:rsid w:val="00CD390F"/>
    <w:rsid w:val="00CD391B"/>
    <w:rsid w:val="00CD3F28"/>
    <w:rsid w:val="00CD43F6"/>
    <w:rsid w:val="00CD4588"/>
    <w:rsid w:val="00CD46EA"/>
    <w:rsid w:val="00CD4877"/>
    <w:rsid w:val="00CD490A"/>
    <w:rsid w:val="00CD4A0B"/>
    <w:rsid w:val="00CD4B2E"/>
    <w:rsid w:val="00CD4DD9"/>
    <w:rsid w:val="00CD5470"/>
    <w:rsid w:val="00CD5CBA"/>
    <w:rsid w:val="00CD6034"/>
    <w:rsid w:val="00CD6337"/>
    <w:rsid w:val="00CD6BAD"/>
    <w:rsid w:val="00CD701F"/>
    <w:rsid w:val="00CD73F3"/>
    <w:rsid w:val="00CD7B92"/>
    <w:rsid w:val="00CE0022"/>
    <w:rsid w:val="00CE00BA"/>
    <w:rsid w:val="00CE0392"/>
    <w:rsid w:val="00CE0418"/>
    <w:rsid w:val="00CE045E"/>
    <w:rsid w:val="00CE0869"/>
    <w:rsid w:val="00CE09E9"/>
    <w:rsid w:val="00CE17A9"/>
    <w:rsid w:val="00CE17FF"/>
    <w:rsid w:val="00CE1834"/>
    <w:rsid w:val="00CE18DE"/>
    <w:rsid w:val="00CE1D26"/>
    <w:rsid w:val="00CE26B5"/>
    <w:rsid w:val="00CE2C5B"/>
    <w:rsid w:val="00CE3680"/>
    <w:rsid w:val="00CE3B42"/>
    <w:rsid w:val="00CE3BE7"/>
    <w:rsid w:val="00CE401F"/>
    <w:rsid w:val="00CE402B"/>
    <w:rsid w:val="00CE40A6"/>
    <w:rsid w:val="00CE4296"/>
    <w:rsid w:val="00CE46E4"/>
    <w:rsid w:val="00CE48E1"/>
    <w:rsid w:val="00CE4B26"/>
    <w:rsid w:val="00CE4F4D"/>
    <w:rsid w:val="00CE501B"/>
    <w:rsid w:val="00CE5139"/>
    <w:rsid w:val="00CE536A"/>
    <w:rsid w:val="00CE5578"/>
    <w:rsid w:val="00CE5963"/>
    <w:rsid w:val="00CE5C31"/>
    <w:rsid w:val="00CE5D13"/>
    <w:rsid w:val="00CE6353"/>
    <w:rsid w:val="00CE6363"/>
    <w:rsid w:val="00CE6387"/>
    <w:rsid w:val="00CE7788"/>
    <w:rsid w:val="00CE77E9"/>
    <w:rsid w:val="00CE7A59"/>
    <w:rsid w:val="00CE7AD6"/>
    <w:rsid w:val="00CE7C53"/>
    <w:rsid w:val="00CF028B"/>
    <w:rsid w:val="00CF0856"/>
    <w:rsid w:val="00CF104F"/>
    <w:rsid w:val="00CF15F7"/>
    <w:rsid w:val="00CF1B5A"/>
    <w:rsid w:val="00CF22DD"/>
    <w:rsid w:val="00CF2917"/>
    <w:rsid w:val="00CF2C59"/>
    <w:rsid w:val="00CF37BB"/>
    <w:rsid w:val="00CF3AEA"/>
    <w:rsid w:val="00CF3CFD"/>
    <w:rsid w:val="00CF4236"/>
    <w:rsid w:val="00CF471C"/>
    <w:rsid w:val="00CF4B59"/>
    <w:rsid w:val="00CF5736"/>
    <w:rsid w:val="00CF579D"/>
    <w:rsid w:val="00CF5B38"/>
    <w:rsid w:val="00CF5B4B"/>
    <w:rsid w:val="00CF5F4D"/>
    <w:rsid w:val="00CF6864"/>
    <w:rsid w:val="00CF6B58"/>
    <w:rsid w:val="00CF6BD3"/>
    <w:rsid w:val="00CF6D14"/>
    <w:rsid w:val="00CF6E1D"/>
    <w:rsid w:val="00CF6FA0"/>
    <w:rsid w:val="00CF70EF"/>
    <w:rsid w:val="00CF73B2"/>
    <w:rsid w:val="00CF762B"/>
    <w:rsid w:val="00CF76C3"/>
    <w:rsid w:val="00D00164"/>
    <w:rsid w:val="00D0019B"/>
    <w:rsid w:val="00D00F46"/>
    <w:rsid w:val="00D015B4"/>
    <w:rsid w:val="00D02590"/>
    <w:rsid w:val="00D028F8"/>
    <w:rsid w:val="00D02F74"/>
    <w:rsid w:val="00D030DA"/>
    <w:rsid w:val="00D037F7"/>
    <w:rsid w:val="00D03AE5"/>
    <w:rsid w:val="00D04365"/>
    <w:rsid w:val="00D044D1"/>
    <w:rsid w:val="00D04BA9"/>
    <w:rsid w:val="00D051E0"/>
    <w:rsid w:val="00D05F27"/>
    <w:rsid w:val="00D060BC"/>
    <w:rsid w:val="00D062C9"/>
    <w:rsid w:val="00D06330"/>
    <w:rsid w:val="00D068BC"/>
    <w:rsid w:val="00D06D7D"/>
    <w:rsid w:val="00D06F31"/>
    <w:rsid w:val="00D0722B"/>
    <w:rsid w:val="00D0739B"/>
    <w:rsid w:val="00D07681"/>
    <w:rsid w:val="00D07779"/>
    <w:rsid w:val="00D07FD2"/>
    <w:rsid w:val="00D10223"/>
    <w:rsid w:val="00D10343"/>
    <w:rsid w:val="00D1046D"/>
    <w:rsid w:val="00D109A4"/>
    <w:rsid w:val="00D10AAC"/>
    <w:rsid w:val="00D117BF"/>
    <w:rsid w:val="00D117CC"/>
    <w:rsid w:val="00D11A5E"/>
    <w:rsid w:val="00D11B05"/>
    <w:rsid w:val="00D11E96"/>
    <w:rsid w:val="00D12548"/>
    <w:rsid w:val="00D1261A"/>
    <w:rsid w:val="00D12777"/>
    <w:rsid w:val="00D12B31"/>
    <w:rsid w:val="00D12FA2"/>
    <w:rsid w:val="00D131E1"/>
    <w:rsid w:val="00D132EE"/>
    <w:rsid w:val="00D134B2"/>
    <w:rsid w:val="00D13A31"/>
    <w:rsid w:val="00D145C2"/>
    <w:rsid w:val="00D14786"/>
    <w:rsid w:val="00D14ADB"/>
    <w:rsid w:val="00D154B7"/>
    <w:rsid w:val="00D154FA"/>
    <w:rsid w:val="00D15711"/>
    <w:rsid w:val="00D15D76"/>
    <w:rsid w:val="00D16377"/>
    <w:rsid w:val="00D16699"/>
    <w:rsid w:val="00D166E8"/>
    <w:rsid w:val="00D16802"/>
    <w:rsid w:val="00D16A93"/>
    <w:rsid w:val="00D16C82"/>
    <w:rsid w:val="00D16D2F"/>
    <w:rsid w:val="00D16DE2"/>
    <w:rsid w:val="00D170BF"/>
    <w:rsid w:val="00D174E6"/>
    <w:rsid w:val="00D17740"/>
    <w:rsid w:val="00D17A28"/>
    <w:rsid w:val="00D17E6A"/>
    <w:rsid w:val="00D2027E"/>
    <w:rsid w:val="00D203B9"/>
    <w:rsid w:val="00D20570"/>
    <w:rsid w:val="00D20E7A"/>
    <w:rsid w:val="00D212D3"/>
    <w:rsid w:val="00D21C6D"/>
    <w:rsid w:val="00D21FF3"/>
    <w:rsid w:val="00D22128"/>
    <w:rsid w:val="00D22864"/>
    <w:rsid w:val="00D22890"/>
    <w:rsid w:val="00D228E0"/>
    <w:rsid w:val="00D2290C"/>
    <w:rsid w:val="00D22A72"/>
    <w:rsid w:val="00D238BB"/>
    <w:rsid w:val="00D23A07"/>
    <w:rsid w:val="00D242BC"/>
    <w:rsid w:val="00D242C8"/>
    <w:rsid w:val="00D25136"/>
    <w:rsid w:val="00D253FA"/>
    <w:rsid w:val="00D25879"/>
    <w:rsid w:val="00D25CE7"/>
    <w:rsid w:val="00D26D90"/>
    <w:rsid w:val="00D26DAE"/>
    <w:rsid w:val="00D27157"/>
    <w:rsid w:val="00D27596"/>
    <w:rsid w:val="00D27743"/>
    <w:rsid w:val="00D2787C"/>
    <w:rsid w:val="00D27D34"/>
    <w:rsid w:val="00D3083F"/>
    <w:rsid w:val="00D30851"/>
    <w:rsid w:val="00D30DD5"/>
    <w:rsid w:val="00D30DFD"/>
    <w:rsid w:val="00D31AE2"/>
    <w:rsid w:val="00D31D24"/>
    <w:rsid w:val="00D321EC"/>
    <w:rsid w:val="00D327F8"/>
    <w:rsid w:val="00D33556"/>
    <w:rsid w:val="00D33713"/>
    <w:rsid w:val="00D3379F"/>
    <w:rsid w:val="00D33BC8"/>
    <w:rsid w:val="00D344FE"/>
    <w:rsid w:val="00D34A42"/>
    <w:rsid w:val="00D355AD"/>
    <w:rsid w:val="00D3563D"/>
    <w:rsid w:val="00D36370"/>
    <w:rsid w:val="00D363A9"/>
    <w:rsid w:val="00D3646C"/>
    <w:rsid w:val="00D36585"/>
    <w:rsid w:val="00D3699C"/>
    <w:rsid w:val="00D373DF"/>
    <w:rsid w:val="00D4006C"/>
    <w:rsid w:val="00D4089A"/>
    <w:rsid w:val="00D40985"/>
    <w:rsid w:val="00D415C2"/>
    <w:rsid w:val="00D418F6"/>
    <w:rsid w:val="00D41A6E"/>
    <w:rsid w:val="00D41BD4"/>
    <w:rsid w:val="00D4222B"/>
    <w:rsid w:val="00D42762"/>
    <w:rsid w:val="00D429EB"/>
    <w:rsid w:val="00D429EE"/>
    <w:rsid w:val="00D42CA7"/>
    <w:rsid w:val="00D43156"/>
    <w:rsid w:val="00D4317F"/>
    <w:rsid w:val="00D4376E"/>
    <w:rsid w:val="00D43977"/>
    <w:rsid w:val="00D43E95"/>
    <w:rsid w:val="00D44585"/>
    <w:rsid w:val="00D44A91"/>
    <w:rsid w:val="00D44C7E"/>
    <w:rsid w:val="00D44DD7"/>
    <w:rsid w:val="00D44F55"/>
    <w:rsid w:val="00D450A4"/>
    <w:rsid w:val="00D4512D"/>
    <w:rsid w:val="00D452A2"/>
    <w:rsid w:val="00D45425"/>
    <w:rsid w:val="00D45840"/>
    <w:rsid w:val="00D46705"/>
    <w:rsid w:val="00D46F0B"/>
    <w:rsid w:val="00D47B0B"/>
    <w:rsid w:val="00D47E04"/>
    <w:rsid w:val="00D47F55"/>
    <w:rsid w:val="00D5039B"/>
    <w:rsid w:val="00D50769"/>
    <w:rsid w:val="00D507FD"/>
    <w:rsid w:val="00D50CA6"/>
    <w:rsid w:val="00D50FF3"/>
    <w:rsid w:val="00D516AD"/>
    <w:rsid w:val="00D516B1"/>
    <w:rsid w:val="00D51BF4"/>
    <w:rsid w:val="00D52040"/>
    <w:rsid w:val="00D52142"/>
    <w:rsid w:val="00D522A1"/>
    <w:rsid w:val="00D52316"/>
    <w:rsid w:val="00D52398"/>
    <w:rsid w:val="00D523BF"/>
    <w:rsid w:val="00D530D1"/>
    <w:rsid w:val="00D53895"/>
    <w:rsid w:val="00D538D7"/>
    <w:rsid w:val="00D539D9"/>
    <w:rsid w:val="00D53ABF"/>
    <w:rsid w:val="00D53EDF"/>
    <w:rsid w:val="00D549C1"/>
    <w:rsid w:val="00D54A38"/>
    <w:rsid w:val="00D54AC1"/>
    <w:rsid w:val="00D54D3D"/>
    <w:rsid w:val="00D55019"/>
    <w:rsid w:val="00D55190"/>
    <w:rsid w:val="00D55263"/>
    <w:rsid w:val="00D552F4"/>
    <w:rsid w:val="00D553A8"/>
    <w:rsid w:val="00D55412"/>
    <w:rsid w:val="00D556C7"/>
    <w:rsid w:val="00D55772"/>
    <w:rsid w:val="00D559AE"/>
    <w:rsid w:val="00D55A1B"/>
    <w:rsid w:val="00D55AD4"/>
    <w:rsid w:val="00D55E86"/>
    <w:rsid w:val="00D560A7"/>
    <w:rsid w:val="00D561A0"/>
    <w:rsid w:val="00D566FD"/>
    <w:rsid w:val="00D56C93"/>
    <w:rsid w:val="00D56CA3"/>
    <w:rsid w:val="00D56E61"/>
    <w:rsid w:val="00D57167"/>
    <w:rsid w:val="00D579D3"/>
    <w:rsid w:val="00D57DF5"/>
    <w:rsid w:val="00D57E4F"/>
    <w:rsid w:val="00D603E5"/>
    <w:rsid w:val="00D60DDE"/>
    <w:rsid w:val="00D6136B"/>
    <w:rsid w:val="00D615D9"/>
    <w:rsid w:val="00D61D1B"/>
    <w:rsid w:val="00D61DD9"/>
    <w:rsid w:val="00D61F21"/>
    <w:rsid w:val="00D62139"/>
    <w:rsid w:val="00D621BD"/>
    <w:rsid w:val="00D62322"/>
    <w:rsid w:val="00D623E8"/>
    <w:rsid w:val="00D62C20"/>
    <w:rsid w:val="00D62E42"/>
    <w:rsid w:val="00D6320A"/>
    <w:rsid w:val="00D6363D"/>
    <w:rsid w:val="00D636FF"/>
    <w:rsid w:val="00D63762"/>
    <w:rsid w:val="00D63A8B"/>
    <w:rsid w:val="00D63F6A"/>
    <w:rsid w:val="00D649CD"/>
    <w:rsid w:val="00D64AE6"/>
    <w:rsid w:val="00D64C90"/>
    <w:rsid w:val="00D64E4E"/>
    <w:rsid w:val="00D65701"/>
    <w:rsid w:val="00D659D9"/>
    <w:rsid w:val="00D65A0D"/>
    <w:rsid w:val="00D65D1D"/>
    <w:rsid w:val="00D6639F"/>
    <w:rsid w:val="00D66A22"/>
    <w:rsid w:val="00D66EE4"/>
    <w:rsid w:val="00D67312"/>
    <w:rsid w:val="00D6776C"/>
    <w:rsid w:val="00D67822"/>
    <w:rsid w:val="00D6782C"/>
    <w:rsid w:val="00D679A8"/>
    <w:rsid w:val="00D70175"/>
    <w:rsid w:val="00D7082B"/>
    <w:rsid w:val="00D70BDF"/>
    <w:rsid w:val="00D70C4E"/>
    <w:rsid w:val="00D70E53"/>
    <w:rsid w:val="00D715A1"/>
    <w:rsid w:val="00D71653"/>
    <w:rsid w:val="00D71844"/>
    <w:rsid w:val="00D71B83"/>
    <w:rsid w:val="00D71DE5"/>
    <w:rsid w:val="00D725CE"/>
    <w:rsid w:val="00D7278A"/>
    <w:rsid w:val="00D72927"/>
    <w:rsid w:val="00D73235"/>
    <w:rsid w:val="00D7351E"/>
    <w:rsid w:val="00D73560"/>
    <w:rsid w:val="00D735BC"/>
    <w:rsid w:val="00D73785"/>
    <w:rsid w:val="00D73E85"/>
    <w:rsid w:val="00D746F4"/>
    <w:rsid w:val="00D74726"/>
    <w:rsid w:val="00D7485E"/>
    <w:rsid w:val="00D75173"/>
    <w:rsid w:val="00D754BF"/>
    <w:rsid w:val="00D756DD"/>
    <w:rsid w:val="00D75709"/>
    <w:rsid w:val="00D75867"/>
    <w:rsid w:val="00D75F31"/>
    <w:rsid w:val="00D764B0"/>
    <w:rsid w:val="00D76C90"/>
    <w:rsid w:val="00D7707E"/>
    <w:rsid w:val="00D771C3"/>
    <w:rsid w:val="00D77295"/>
    <w:rsid w:val="00D777A1"/>
    <w:rsid w:val="00D80361"/>
    <w:rsid w:val="00D80599"/>
    <w:rsid w:val="00D80667"/>
    <w:rsid w:val="00D809B7"/>
    <w:rsid w:val="00D809DD"/>
    <w:rsid w:val="00D80A7A"/>
    <w:rsid w:val="00D81131"/>
    <w:rsid w:val="00D81348"/>
    <w:rsid w:val="00D81562"/>
    <w:rsid w:val="00D81650"/>
    <w:rsid w:val="00D817B4"/>
    <w:rsid w:val="00D81C84"/>
    <w:rsid w:val="00D82109"/>
    <w:rsid w:val="00D82512"/>
    <w:rsid w:val="00D82681"/>
    <w:rsid w:val="00D82B06"/>
    <w:rsid w:val="00D82E8E"/>
    <w:rsid w:val="00D834F3"/>
    <w:rsid w:val="00D83958"/>
    <w:rsid w:val="00D83962"/>
    <w:rsid w:val="00D839AF"/>
    <w:rsid w:val="00D8447F"/>
    <w:rsid w:val="00D84506"/>
    <w:rsid w:val="00D84677"/>
    <w:rsid w:val="00D84A2B"/>
    <w:rsid w:val="00D84B17"/>
    <w:rsid w:val="00D84B54"/>
    <w:rsid w:val="00D84D38"/>
    <w:rsid w:val="00D84E87"/>
    <w:rsid w:val="00D8504B"/>
    <w:rsid w:val="00D8514A"/>
    <w:rsid w:val="00D8517C"/>
    <w:rsid w:val="00D85837"/>
    <w:rsid w:val="00D85FEE"/>
    <w:rsid w:val="00D8611A"/>
    <w:rsid w:val="00D86A0A"/>
    <w:rsid w:val="00D870BC"/>
    <w:rsid w:val="00D872B5"/>
    <w:rsid w:val="00D87D3F"/>
    <w:rsid w:val="00D87EDE"/>
    <w:rsid w:val="00D9028C"/>
    <w:rsid w:val="00D90362"/>
    <w:rsid w:val="00D9036E"/>
    <w:rsid w:val="00D904C8"/>
    <w:rsid w:val="00D907C0"/>
    <w:rsid w:val="00D90904"/>
    <w:rsid w:val="00D90F2A"/>
    <w:rsid w:val="00D911B2"/>
    <w:rsid w:val="00D914FA"/>
    <w:rsid w:val="00D9163E"/>
    <w:rsid w:val="00D91802"/>
    <w:rsid w:val="00D919A4"/>
    <w:rsid w:val="00D91EDF"/>
    <w:rsid w:val="00D920AD"/>
    <w:rsid w:val="00D920C8"/>
    <w:rsid w:val="00D92568"/>
    <w:rsid w:val="00D92E6E"/>
    <w:rsid w:val="00D930AB"/>
    <w:rsid w:val="00D94124"/>
    <w:rsid w:val="00D94246"/>
    <w:rsid w:val="00D94409"/>
    <w:rsid w:val="00D9477F"/>
    <w:rsid w:val="00D9569D"/>
    <w:rsid w:val="00D957E0"/>
    <w:rsid w:val="00D95D52"/>
    <w:rsid w:val="00D95FB9"/>
    <w:rsid w:val="00D961A4"/>
    <w:rsid w:val="00D96667"/>
    <w:rsid w:val="00D96877"/>
    <w:rsid w:val="00D968F8"/>
    <w:rsid w:val="00D9718C"/>
    <w:rsid w:val="00D979C9"/>
    <w:rsid w:val="00D97C6A"/>
    <w:rsid w:val="00DA0296"/>
    <w:rsid w:val="00DA0423"/>
    <w:rsid w:val="00DA07DA"/>
    <w:rsid w:val="00DA085A"/>
    <w:rsid w:val="00DA08C0"/>
    <w:rsid w:val="00DA08EC"/>
    <w:rsid w:val="00DA0A73"/>
    <w:rsid w:val="00DA0E06"/>
    <w:rsid w:val="00DA10F9"/>
    <w:rsid w:val="00DA121C"/>
    <w:rsid w:val="00DA1279"/>
    <w:rsid w:val="00DA12A5"/>
    <w:rsid w:val="00DA1388"/>
    <w:rsid w:val="00DA18C5"/>
    <w:rsid w:val="00DA1E49"/>
    <w:rsid w:val="00DA1F3C"/>
    <w:rsid w:val="00DA289E"/>
    <w:rsid w:val="00DA2BDA"/>
    <w:rsid w:val="00DA3135"/>
    <w:rsid w:val="00DA3750"/>
    <w:rsid w:val="00DA3B54"/>
    <w:rsid w:val="00DA3B70"/>
    <w:rsid w:val="00DA3BCA"/>
    <w:rsid w:val="00DA3C76"/>
    <w:rsid w:val="00DA3F07"/>
    <w:rsid w:val="00DA4258"/>
    <w:rsid w:val="00DA44DD"/>
    <w:rsid w:val="00DA472D"/>
    <w:rsid w:val="00DA4CE9"/>
    <w:rsid w:val="00DA4D75"/>
    <w:rsid w:val="00DA4EF4"/>
    <w:rsid w:val="00DA5333"/>
    <w:rsid w:val="00DA5424"/>
    <w:rsid w:val="00DA56CE"/>
    <w:rsid w:val="00DA5746"/>
    <w:rsid w:val="00DA5790"/>
    <w:rsid w:val="00DA5B00"/>
    <w:rsid w:val="00DA5D71"/>
    <w:rsid w:val="00DA6268"/>
    <w:rsid w:val="00DA65BB"/>
    <w:rsid w:val="00DA6D59"/>
    <w:rsid w:val="00DA6F80"/>
    <w:rsid w:val="00DA7308"/>
    <w:rsid w:val="00DA73FE"/>
    <w:rsid w:val="00DA7400"/>
    <w:rsid w:val="00DA7634"/>
    <w:rsid w:val="00DA7F3A"/>
    <w:rsid w:val="00DB00E6"/>
    <w:rsid w:val="00DB013D"/>
    <w:rsid w:val="00DB0200"/>
    <w:rsid w:val="00DB0827"/>
    <w:rsid w:val="00DB0956"/>
    <w:rsid w:val="00DB0FF9"/>
    <w:rsid w:val="00DB12D4"/>
    <w:rsid w:val="00DB141C"/>
    <w:rsid w:val="00DB1977"/>
    <w:rsid w:val="00DB1EED"/>
    <w:rsid w:val="00DB1FD2"/>
    <w:rsid w:val="00DB239B"/>
    <w:rsid w:val="00DB23C6"/>
    <w:rsid w:val="00DB2670"/>
    <w:rsid w:val="00DB26FF"/>
    <w:rsid w:val="00DB29CC"/>
    <w:rsid w:val="00DB2A13"/>
    <w:rsid w:val="00DB2E14"/>
    <w:rsid w:val="00DB2E2C"/>
    <w:rsid w:val="00DB2F6E"/>
    <w:rsid w:val="00DB3060"/>
    <w:rsid w:val="00DB350B"/>
    <w:rsid w:val="00DB3C17"/>
    <w:rsid w:val="00DB3CD6"/>
    <w:rsid w:val="00DB3E42"/>
    <w:rsid w:val="00DB425E"/>
    <w:rsid w:val="00DB47A3"/>
    <w:rsid w:val="00DB48B0"/>
    <w:rsid w:val="00DB4A22"/>
    <w:rsid w:val="00DB4A42"/>
    <w:rsid w:val="00DB4ABF"/>
    <w:rsid w:val="00DB4BBC"/>
    <w:rsid w:val="00DB4D09"/>
    <w:rsid w:val="00DB517E"/>
    <w:rsid w:val="00DB57AA"/>
    <w:rsid w:val="00DB60DB"/>
    <w:rsid w:val="00DB6229"/>
    <w:rsid w:val="00DB62F8"/>
    <w:rsid w:val="00DB6585"/>
    <w:rsid w:val="00DB6964"/>
    <w:rsid w:val="00DB6A80"/>
    <w:rsid w:val="00DB7830"/>
    <w:rsid w:val="00DB7857"/>
    <w:rsid w:val="00DB788F"/>
    <w:rsid w:val="00DB7A05"/>
    <w:rsid w:val="00DB7AF3"/>
    <w:rsid w:val="00DB7D30"/>
    <w:rsid w:val="00DB7DF1"/>
    <w:rsid w:val="00DB7ECE"/>
    <w:rsid w:val="00DC01B2"/>
    <w:rsid w:val="00DC01BD"/>
    <w:rsid w:val="00DC04F9"/>
    <w:rsid w:val="00DC05E2"/>
    <w:rsid w:val="00DC0982"/>
    <w:rsid w:val="00DC0CB4"/>
    <w:rsid w:val="00DC1D08"/>
    <w:rsid w:val="00DC2091"/>
    <w:rsid w:val="00DC25E0"/>
    <w:rsid w:val="00DC2DEC"/>
    <w:rsid w:val="00DC2F6B"/>
    <w:rsid w:val="00DC304C"/>
    <w:rsid w:val="00DC3097"/>
    <w:rsid w:val="00DC30E6"/>
    <w:rsid w:val="00DC32FF"/>
    <w:rsid w:val="00DC35EB"/>
    <w:rsid w:val="00DC387F"/>
    <w:rsid w:val="00DC4030"/>
    <w:rsid w:val="00DC4420"/>
    <w:rsid w:val="00DC4501"/>
    <w:rsid w:val="00DC4A3E"/>
    <w:rsid w:val="00DC4A5C"/>
    <w:rsid w:val="00DC4F22"/>
    <w:rsid w:val="00DC5050"/>
    <w:rsid w:val="00DC52FA"/>
    <w:rsid w:val="00DC5794"/>
    <w:rsid w:val="00DC606C"/>
    <w:rsid w:val="00DC6290"/>
    <w:rsid w:val="00DC6F7C"/>
    <w:rsid w:val="00DC701C"/>
    <w:rsid w:val="00DC7084"/>
    <w:rsid w:val="00DC73AD"/>
    <w:rsid w:val="00DC79D3"/>
    <w:rsid w:val="00DD076E"/>
    <w:rsid w:val="00DD0C96"/>
    <w:rsid w:val="00DD168E"/>
    <w:rsid w:val="00DD181E"/>
    <w:rsid w:val="00DD20D3"/>
    <w:rsid w:val="00DD20E6"/>
    <w:rsid w:val="00DD27D3"/>
    <w:rsid w:val="00DD2A5A"/>
    <w:rsid w:val="00DD2D6A"/>
    <w:rsid w:val="00DD2D70"/>
    <w:rsid w:val="00DD32A2"/>
    <w:rsid w:val="00DD3A91"/>
    <w:rsid w:val="00DD3AE4"/>
    <w:rsid w:val="00DD3C1C"/>
    <w:rsid w:val="00DD3C70"/>
    <w:rsid w:val="00DD3DF7"/>
    <w:rsid w:val="00DD424E"/>
    <w:rsid w:val="00DD428F"/>
    <w:rsid w:val="00DD4F40"/>
    <w:rsid w:val="00DD4FD2"/>
    <w:rsid w:val="00DD5608"/>
    <w:rsid w:val="00DD5800"/>
    <w:rsid w:val="00DD5AA5"/>
    <w:rsid w:val="00DD5BB1"/>
    <w:rsid w:val="00DD5D33"/>
    <w:rsid w:val="00DD5E3A"/>
    <w:rsid w:val="00DD6022"/>
    <w:rsid w:val="00DD61DA"/>
    <w:rsid w:val="00DD686E"/>
    <w:rsid w:val="00DD7073"/>
    <w:rsid w:val="00DD7312"/>
    <w:rsid w:val="00DD7328"/>
    <w:rsid w:val="00DD7703"/>
    <w:rsid w:val="00DD7B86"/>
    <w:rsid w:val="00DD7C5C"/>
    <w:rsid w:val="00DE0122"/>
    <w:rsid w:val="00DE047D"/>
    <w:rsid w:val="00DE1264"/>
    <w:rsid w:val="00DE16E9"/>
    <w:rsid w:val="00DE2392"/>
    <w:rsid w:val="00DE277E"/>
    <w:rsid w:val="00DE3251"/>
    <w:rsid w:val="00DE3359"/>
    <w:rsid w:val="00DE34EE"/>
    <w:rsid w:val="00DE3ADE"/>
    <w:rsid w:val="00DE3C12"/>
    <w:rsid w:val="00DE3E6F"/>
    <w:rsid w:val="00DE3E91"/>
    <w:rsid w:val="00DE4081"/>
    <w:rsid w:val="00DE444A"/>
    <w:rsid w:val="00DE4A4E"/>
    <w:rsid w:val="00DE531F"/>
    <w:rsid w:val="00DE5444"/>
    <w:rsid w:val="00DE5987"/>
    <w:rsid w:val="00DE5D0C"/>
    <w:rsid w:val="00DE6192"/>
    <w:rsid w:val="00DE687D"/>
    <w:rsid w:val="00DE68DF"/>
    <w:rsid w:val="00DE69FB"/>
    <w:rsid w:val="00DE6FC1"/>
    <w:rsid w:val="00DE7830"/>
    <w:rsid w:val="00DE78C1"/>
    <w:rsid w:val="00DE7DC7"/>
    <w:rsid w:val="00DF0575"/>
    <w:rsid w:val="00DF0A51"/>
    <w:rsid w:val="00DF111D"/>
    <w:rsid w:val="00DF116E"/>
    <w:rsid w:val="00DF1676"/>
    <w:rsid w:val="00DF168D"/>
    <w:rsid w:val="00DF1B23"/>
    <w:rsid w:val="00DF1DDE"/>
    <w:rsid w:val="00DF1E18"/>
    <w:rsid w:val="00DF1F13"/>
    <w:rsid w:val="00DF22C5"/>
    <w:rsid w:val="00DF22CC"/>
    <w:rsid w:val="00DF2B4C"/>
    <w:rsid w:val="00DF2B64"/>
    <w:rsid w:val="00DF2CFD"/>
    <w:rsid w:val="00DF2DC1"/>
    <w:rsid w:val="00DF3062"/>
    <w:rsid w:val="00DF30BB"/>
    <w:rsid w:val="00DF31DC"/>
    <w:rsid w:val="00DF3237"/>
    <w:rsid w:val="00DF33D9"/>
    <w:rsid w:val="00DF353D"/>
    <w:rsid w:val="00DF35AC"/>
    <w:rsid w:val="00DF3697"/>
    <w:rsid w:val="00DF3781"/>
    <w:rsid w:val="00DF380A"/>
    <w:rsid w:val="00DF3EED"/>
    <w:rsid w:val="00DF4420"/>
    <w:rsid w:val="00DF4686"/>
    <w:rsid w:val="00DF4C6F"/>
    <w:rsid w:val="00DF4E67"/>
    <w:rsid w:val="00DF4ED3"/>
    <w:rsid w:val="00DF5779"/>
    <w:rsid w:val="00DF5C40"/>
    <w:rsid w:val="00DF634C"/>
    <w:rsid w:val="00DF67BA"/>
    <w:rsid w:val="00DF688C"/>
    <w:rsid w:val="00DF6C42"/>
    <w:rsid w:val="00DF6FC7"/>
    <w:rsid w:val="00DF7204"/>
    <w:rsid w:val="00DF7418"/>
    <w:rsid w:val="00DF77B9"/>
    <w:rsid w:val="00DF7B27"/>
    <w:rsid w:val="00DF7C45"/>
    <w:rsid w:val="00DF7F0A"/>
    <w:rsid w:val="00E00177"/>
    <w:rsid w:val="00E0087E"/>
    <w:rsid w:val="00E00BF9"/>
    <w:rsid w:val="00E01659"/>
    <w:rsid w:val="00E018A3"/>
    <w:rsid w:val="00E01BE8"/>
    <w:rsid w:val="00E02D0D"/>
    <w:rsid w:val="00E03547"/>
    <w:rsid w:val="00E036DB"/>
    <w:rsid w:val="00E03E53"/>
    <w:rsid w:val="00E03F25"/>
    <w:rsid w:val="00E0487A"/>
    <w:rsid w:val="00E04E33"/>
    <w:rsid w:val="00E0553A"/>
    <w:rsid w:val="00E0572F"/>
    <w:rsid w:val="00E05981"/>
    <w:rsid w:val="00E061AB"/>
    <w:rsid w:val="00E061DB"/>
    <w:rsid w:val="00E061EC"/>
    <w:rsid w:val="00E06554"/>
    <w:rsid w:val="00E069F8"/>
    <w:rsid w:val="00E06C20"/>
    <w:rsid w:val="00E06EBA"/>
    <w:rsid w:val="00E07566"/>
    <w:rsid w:val="00E078CF"/>
    <w:rsid w:val="00E07B58"/>
    <w:rsid w:val="00E07D33"/>
    <w:rsid w:val="00E07E35"/>
    <w:rsid w:val="00E10D1F"/>
    <w:rsid w:val="00E10F1F"/>
    <w:rsid w:val="00E11402"/>
    <w:rsid w:val="00E116FC"/>
    <w:rsid w:val="00E11DDD"/>
    <w:rsid w:val="00E121FC"/>
    <w:rsid w:val="00E1243A"/>
    <w:rsid w:val="00E124C8"/>
    <w:rsid w:val="00E1277E"/>
    <w:rsid w:val="00E12895"/>
    <w:rsid w:val="00E12B7B"/>
    <w:rsid w:val="00E12C1D"/>
    <w:rsid w:val="00E12CA4"/>
    <w:rsid w:val="00E12DD1"/>
    <w:rsid w:val="00E139E5"/>
    <w:rsid w:val="00E13AA2"/>
    <w:rsid w:val="00E140B7"/>
    <w:rsid w:val="00E14976"/>
    <w:rsid w:val="00E14995"/>
    <w:rsid w:val="00E15120"/>
    <w:rsid w:val="00E1533E"/>
    <w:rsid w:val="00E15457"/>
    <w:rsid w:val="00E15761"/>
    <w:rsid w:val="00E15915"/>
    <w:rsid w:val="00E15A98"/>
    <w:rsid w:val="00E15E90"/>
    <w:rsid w:val="00E1625B"/>
    <w:rsid w:val="00E16954"/>
    <w:rsid w:val="00E16A6D"/>
    <w:rsid w:val="00E16B47"/>
    <w:rsid w:val="00E1724F"/>
    <w:rsid w:val="00E172DC"/>
    <w:rsid w:val="00E17323"/>
    <w:rsid w:val="00E1738D"/>
    <w:rsid w:val="00E1782B"/>
    <w:rsid w:val="00E20086"/>
    <w:rsid w:val="00E2029F"/>
    <w:rsid w:val="00E202B4"/>
    <w:rsid w:val="00E205FB"/>
    <w:rsid w:val="00E210CD"/>
    <w:rsid w:val="00E21343"/>
    <w:rsid w:val="00E2157C"/>
    <w:rsid w:val="00E2179B"/>
    <w:rsid w:val="00E21AC2"/>
    <w:rsid w:val="00E21B48"/>
    <w:rsid w:val="00E2200B"/>
    <w:rsid w:val="00E2207D"/>
    <w:rsid w:val="00E22365"/>
    <w:rsid w:val="00E22954"/>
    <w:rsid w:val="00E22B96"/>
    <w:rsid w:val="00E22CC4"/>
    <w:rsid w:val="00E22DEA"/>
    <w:rsid w:val="00E2325D"/>
    <w:rsid w:val="00E23438"/>
    <w:rsid w:val="00E23626"/>
    <w:rsid w:val="00E23936"/>
    <w:rsid w:val="00E23E51"/>
    <w:rsid w:val="00E24435"/>
    <w:rsid w:val="00E2461A"/>
    <w:rsid w:val="00E257AB"/>
    <w:rsid w:val="00E257EF"/>
    <w:rsid w:val="00E25ACC"/>
    <w:rsid w:val="00E25C41"/>
    <w:rsid w:val="00E25C5A"/>
    <w:rsid w:val="00E25D7E"/>
    <w:rsid w:val="00E25F40"/>
    <w:rsid w:val="00E25F62"/>
    <w:rsid w:val="00E25F72"/>
    <w:rsid w:val="00E25FF7"/>
    <w:rsid w:val="00E26547"/>
    <w:rsid w:val="00E26B64"/>
    <w:rsid w:val="00E27355"/>
    <w:rsid w:val="00E277C3"/>
    <w:rsid w:val="00E2785D"/>
    <w:rsid w:val="00E27DAE"/>
    <w:rsid w:val="00E3093C"/>
    <w:rsid w:val="00E30D33"/>
    <w:rsid w:val="00E30D5A"/>
    <w:rsid w:val="00E31326"/>
    <w:rsid w:val="00E314A4"/>
    <w:rsid w:val="00E317B5"/>
    <w:rsid w:val="00E317BC"/>
    <w:rsid w:val="00E31C04"/>
    <w:rsid w:val="00E31E1B"/>
    <w:rsid w:val="00E321AB"/>
    <w:rsid w:val="00E32916"/>
    <w:rsid w:val="00E32B65"/>
    <w:rsid w:val="00E32BB8"/>
    <w:rsid w:val="00E32D17"/>
    <w:rsid w:val="00E33022"/>
    <w:rsid w:val="00E33139"/>
    <w:rsid w:val="00E33830"/>
    <w:rsid w:val="00E3395D"/>
    <w:rsid w:val="00E33A17"/>
    <w:rsid w:val="00E33A8A"/>
    <w:rsid w:val="00E33DEB"/>
    <w:rsid w:val="00E34D66"/>
    <w:rsid w:val="00E34E0B"/>
    <w:rsid w:val="00E34E26"/>
    <w:rsid w:val="00E35085"/>
    <w:rsid w:val="00E350FB"/>
    <w:rsid w:val="00E35304"/>
    <w:rsid w:val="00E3555C"/>
    <w:rsid w:val="00E35602"/>
    <w:rsid w:val="00E35D97"/>
    <w:rsid w:val="00E35F85"/>
    <w:rsid w:val="00E361D6"/>
    <w:rsid w:val="00E362F3"/>
    <w:rsid w:val="00E369E8"/>
    <w:rsid w:val="00E36A77"/>
    <w:rsid w:val="00E36C6B"/>
    <w:rsid w:val="00E36E1E"/>
    <w:rsid w:val="00E36E8A"/>
    <w:rsid w:val="00E36FD5"/>
    <w:rsid w:val="00E370B0"/>
    <w:rsid w:val="00E37656"/>
    <w:rsid w:val="00E37833"/>
    <w:rsid w:val="00E37A12"/>
    <w:rsid w:val="00E37E01"/>
    <w:rsid w:val="00E37FD9"/>
    <w:rsid w:val="00E400D2"/>
    <w:rsid w:val="00E40301"/>
    <w:rsid w:val="00E40347"/>
    <w:rsid w:val="00E4060B"/>
    <w:rsid w:val="00E40835"/>
    <w:rsid w:val="00E41921"/>
    <w:rsid w:val="00E41CE3"/>
    <w:rsid w:val="00E41F48"/>
    <w:rsid w:val="00E42045"/>
    <w:rsid w:val="00E4218B"/>
    <w:rsid w:val="00E425C0"/>
    <w:rsid w:val="00E4297E"/>
    <w:rsid w:val="00E42A33"/>
    <w:rsid w:val="00E43373"/>
    <w:rsid w:val="00E434D6"/>
    <w:rsid w:val="00E43CA1"/>
    <w:rsid w:val="00E4462E"/>
    <w:rsid w:val="00E44650"/>
    <w:rsid w:val="00E448A4"/>
    <w:rsid w:val="00E44DE7"/>
    <w:rsid w:val="00E4549E"/>
    <w:rsid w:val="00E45BEA"/>
    <w:rsid w:val="00E45EB6"/>
    <w:rsid w:val="00E45F56"/>
    <w:rsid w:val="00E46037"/>
    <w:rsid w:val="00E463EB"/>
    <w:rsid w:val="00E4690E"/>
    <w:rsid w:val="00E46F1F"/>
    <w:rsid w:val="00E4706F"/>
    <w:rsid w:val="00E4745D"/>
    <w:rsid w:val="00E475F4"/>
    <w:rsid w:val="00E47ABF"/>
    <w:rsid w:val="00E47FB1"/>
    <w:rsid w:val="00E502D9"/>
    <w:rsid w:val="00E506FA"/>
    <w:rsid w:val="00E50ECD"/>
    <w:rsid w:val="00E50F75"/>
    <w:rsid w:val="00E513EE"/>
    <w:rsid w:val="00E51C3B"/>
    <w:rsid w:val="00E51C86"/>
    <w:rsid w:val="00E51D71"/>
    <w:rsid w:val="00E520C9"/>
    <w:rsid w:val="00E52737"/>
    <w:rsid w:val="00E52A8B"/>
    <w:rsid w:val="00E52C9C"/>
    <w:rsid w:val="00E53772"/>
    <w:rsid w:val="00E53791"/>
    <w:rsid w:val="00E53915"/>
    <w:rsid w:val="00E53BBB"/>
    <w:rsid w:val="00E540C4"/>
    <w:rsid w:val="00E545BF"/>
    <w:rsid w:val="00E548FC"/>
    <w:rsid w:val="00E54AD3"/>
    <w:rsid w:val="00E54C6F"/>
    <w:rsid w:val="00E55512"/>
    <w:rsid w:val="00E55689"/>
    <w:rsid w:val="00E559A0"/>
    <w:rsid w:val="00E559FE"/>
    <w:rsid w:val="00E5621F"/>
    <w:rsid w:val="00E562A8"/>
    <w:rsid w:val="00E56680"/>
    <w:rsid w:val="00E5678C"/>
    <w:rsid w:val="00E56839"/>
    <w:rsid w:val="00E5695F"/>
    <w:rsid w:val="00E5698C"/>
    <w:rsid w:val="00E56EB7"/>
    <w:rsid w:val="00E56F00"/>
    <w:rsid w:val="00E57653"/>
    <w:rsid w:val="00E57B39"/>
    <w:rsid w:val="00E57D66"/>
    <w:rsid w:val="00E60DE9"/>
    <w:rsid w:val="00E60F13"/>
    <w:rsid w:val="00E60FB6"/>
    <w:rsid w:val="00E610CD"/>
    <w:rsid w:val="00E6122D"/>
    <w:rsid w:val="00E615B7"/>
    <w:rsid w:val="00E61A43"/>
    <w:rsid w:val="00E61D07"/>
    <w:rsid w:val="00E61DB7"/>
    <w:rsid w:val="00E61F4E"/>
    <w:rsid w:val="00E6265B"/>
    <w:rsid w:val="00E62A01"/>
    <w:rsid w:val="00E63303"/>
    <w:rsid w:val="00E63388"/>
    <w:rsid w:val="00E6341C"/>
    <w:rsid w:val="00E63527"/>
    <w:rsid w:val="00E63556"/>
    <w:rsid w:val="00E63606"/>
    <w:rsid w:val="00E63867"/>
    <w:rsid w:val="00E639F5"/>
    <w:rsid w:val="00E63D47"/>
    <w:rsid w:val="00E64434"/>
    <w:rsid w:val="00E645A0"/>
    <w:rsid w:val="00E64720"/>
    <w:rsid w:val="00E64FEC"/>
    <w:rsid w:val="00E654C8"/>
    <w:rsid w:val="00E65B43"/>
    <w:rsid w:val="00E66231"/>
    <w:rsid w:val="00E66812"/>
    <w:rsid w:val="00E66963"/>
    <w:rsid w:val="00E66DBE"/>
    <w:rsid w:val="00E66F92"/>
    <w:rsid w:val="00E66FAC"/>
    <w:rsid w:val="00E66FC6"/>
    <w:rsid w:val="00E6729C"/>
    <w:rsid w:val="00E676BB"/>
    <w:rsid w:val="00E6788F"/>
    <w:rsid w:val="00E678DB"/>
    <w:rsid w:val="00E67BED"/>
    <w:rsid w:val="00E67DD5"/>
    <w:rsid w:val="00E67E04"/>
    <w:rsid w:val="00E70C24"/>
    <w:rsid w:val="00E70C3D"/>
    <w:rsid w:val="00E70EF4"/>
    <w:rsid w:val="00E70EFE"/>
    <w:rsid w:val="00E710C3"/>
    <w:rsid w:val="00E71155"/>
    <w:rsid w:val="00E711CD"/>
    <w:rsid w:val="00E71777"/>
    <w:rsid w:val="00E7190D"/>
    <w:rsid w:val="00E71BB6"/>
    <w:rsid w:val="00E71F96"/>
    <w:rsid w:val="00E724FF"/>
    <w:rsid w:val="00E729CA"/>
    <w:rsid w:val="00E72A24"/>
    <w:rsid w:val="00E72A4F"/>
    <w:rsid w:val="00E72BC2"/>
    <w:rsid w:val="00E72D49"/>
    <w:rsid w:val="00E731FB"/>
    <w:rsid w:val="00E734F7"/>
    <w:rsid w:val="00E73505"/>
    <w:rsid w:val="00E73824"/>
    <w:rsid w:val="00E73C78"/>
    <w:rsid w:val="00E73D35"/>
    <w:rsid w:val="00E73FFA"/>
    <w:rsid w:val="00E7421F"/>
    <w:rsid w:val="00E743FC"/>
    <w:rsid w:val="00E7442D"/>
    <w:rsid w:val="00E74608"/>
    <w:rsid w:val="00E74AF5"/>
    <w:rsid w:val="00E74B5C"/>
    <w:rsid w:val="00E74CC9"/>
    <w:rsid w:val="00E755F1"/>
    <w:rsid w:val="00E7564C"/>
    <w:rsid w:val="00E760A4"/>
    <w:rsid w:val="00E76456"/>
    <w:rsid w:val="00E765C2"/>
    <w:rsid w:val="00E767D4"/>
    <w:rsid w:val="00E769BD"/>
    <w:rsid w:val="00E76A0E"/>
    <w:rsid w:val="00E77B6A"/>
    <w:rsid w:val="00E80043"/>
    <w:rsid w:val="00E801BA"/>
    <w:rsid w:val="00E80DBD"/>
    <w:rsid w:val="00E8103B"/>
    <w:rsid w:val="00E8106D"/>
    <w:rsid w:val="00E812D8"/>
    <w:rsid w:val="00E819CF"/>
    <w:rsid w:val="00E82671"/>
    <w:rsid w:val="00E826CD"/>
    <w:rsid w:val="00E826D3"/>
    <w:rsid w:val="00E82D92"/>
    <w:rsid w:val="00E82EBE"/>
    <w:rsid w:val="00E83050"/>
    <w:rsid w:val="00E831EC"/>
    <w:rsid w:val="00E83750"/>
    <w:rsid w:val="00E84357"/>
    <w:rsid w:val="00E84A06"/>
    <w:rsid w:val="00E84B6A"/>
    <w:rsid w:val="00E853E7"/>
    <w:rsid w:val="00E854AE"/>
    <w:rsid w:val="00E858B4"/>
    <w:rsid w:val="00E858D2"/>
    <w:rsid w:val="00E85BA0"/>
    <w:rsid w:val="00E85C0E"/>
    <w:rsid w:val="00E86174"/>
    <w:rsid w:val="00E86192"/>
    <w:rsid w:val="00E8648A"/>
    <w:rsid w:val="00E86515"/>
    <w:rsid w:val="00E86608"/>
    <w:rsid w:val="00E868FA"/>
    <w:rsid w:val="00E86AA6"/>
    <w:rsid w:val="00E86AC1"/>
    <w:rsid w:val="00E86CF8"/>
    <w:rsid w:val="00E86D2F"/>
    <w:rsid w:val="00E86EE9"/>
    <w:rsid w:val="00E87263"/>
    <w:rsid w:val="00E8781E"/>
    <w:rsid w:val="00E87C2B"/>
    <w:rsid w:val="00E87D35"/>
    <w:rsid w:val="00E90396"/>
    <w:rsid w:val="00E90845"/>
    <w:rsid w:val="00E90BDB"/>
    <w:rsid w:val="00E90E31"/>
    <w:rsid w:val="00E90E3C"/>
    <w:rsid w:val="00E9101C"/>
    <w:rsid w:val="00E9117D"/>
    <w:rsid w:val="00E914D0"/>
    <w:rsid w:val="00E91E59"/>
    <w:rsid w:val="00E922D2"/>
    <w:rsid w:val="00E9253F"/>
    <w:rsid w:val="00E92546"/>
    <w:rsid w:val="00E92B57"/>
    <w:rsid w:val="00E932C7"/>
    <w:rsid w:val="00E9332A"/>
    <w:rsid w:val="00E9380E"/>
    <w:rsid w:val="00E938B7"/>
    <w:rsid w:val="00E938E5"/>
    <w:rsid w:val="00E93B23"/>
    <w:rsid w:val="00E93C6A"/>
    <w:rsid w:val="00E93F7C"/>
    <w:rsid w:val="00E93F83"/>
    <w:rsid w:val="00E94164"/>
    <w:rsid w:val="00E94175"/>
    <w:rsid w:val="00E94B21"/>
    <w:rsid w:val="00E94CF8"/>
    <w:rsid w:val="00E95405"/>
    <w:rsid w:val="00E95DB0"/>
    <w:rsid w:val="00E95DBE"/>
    <w:rsid w:val="00E95F4A"/>
    <w:rsid w:val="00E961AA"/>
    <w:rsid w:val="00E963BC"/>
    <w:rsid w:val="00E9666A"/>
    <w:rsid w:val="00E968CC"/>
    <w:rsid w:val="00E970EA"/>
    <w:rsid w:val="00E971AF"/>
    <w:rsid w:val="00E97369"/>
    <w:rsid w:val="00E975C6"/>
    <w:rsid w:val="00E97AA6"/>
    <w:rsid w:val="00E97B26"/>
    <w:rsid w:val="00EA00AB"/>
    <w:rsid w:val="00EA02B7"/>
    <w:rsid w:val="00EA0C03"/>
    <w:rsid w:val="00EA1633"/>
    <w:rsid w:val="00EA16A7"/>
    <w:rsid w:val="00EA1C7B"/>
    <w:rsid w:val="00EA2131"/>
    <w:rsid w:val="00EA254A"/>
    <w:rsid w:val="00EA2712"/>
    <w:rsid w:val="00EA32D1"/>
    <w:rsid w:val="00EA37A0"/>
    <w:rsid w:val="00EA37AD"/>
    <w:rsid w:val="00EA37C6"/>
    <w:rsid w:val="00EA438D"/>
    <w:rsid w:val="00EA46AF"/>
    <w:rsid w:val="00EA47AC"/>
    <w:rsid w:val="00EA4A48"/>
    <w:rsid w:val="00EA4D09"/>
    <w:rsid w:val="00EA4FC6"/>
    <w:rsid w:val="00EA54EA"/>
    <w:rsid w:val="00EA5BCD"/>
    <w:rsid w:val="00EA5F2E"/>
    <w:rsid w:val="00EA5FD5"/>
    <w:rsid w:val="00EA61E7"/>
    <w:rsid w:val="00EA6742"/>
    <w:rsid w:val="00EA711B"/>
    <w:rsid w:val="00EA7219"/>
    <w:rsid w:val="00EA763E"/>
    <w:rsid w:val="00EA7CBF"/>
    <w:rsid w:val="00EB000D"/>
    <w:rsid w:val="00EB060F"/>
    <w:rsid w:val="00EB0626"/>
    <w:rsid w:val="00EB0915"/>
    <w:rsid w:val="00EB0BBD"/>
    <w:rsid w:val="00EB0D09"/>
    <w:rsid w:val="00EB1081"/>
    <w:rsid w:val="00EB18E4"/>
    <w:rsid w:val="00EB1C4B"/>
    <w:rsid w:val="00EB21FF"/>
    <w:rsid w:val="00EB2A0C"/>
    <w:rsid w:val="00EB2A53"/>
    <w:rsid w:val="00EB2D80"/>
    <w:rsid w:val="00EB2E61"/>
    <w:rsid w:val="00EB2F43"/>
    <w:rsid w:val="00EB3101"/>
    <w:rsid w:val="00EB31E6"/>
    <w:rsid w:val="00EB3329"/>
    <w:rsid w:val="00EB333F"/>
    <w:rsid w:val="00EB3A8C"/>
    <w:rsid w:val="00EB3DE4"/>
    <w:rsid w:val="00EB3E36"/>
    <w:rsid w:val="00EB3F2E"/>
    <w:rsid w:val="00EB4806"/>
    <w:rsid w:val="00EB4C1A"/>
    <w:rsid w:val="00EB4FDD"/>
    <w:rsid w:val="00EB51F2"/>
    <w:rsid w:val="00EB5544"/>
    <w:rsid w:val="00EB55FB"/>
    <w:rsid w:val="00EB581F"/>
    <w:rsid w:val="00EB5F76"/>
    <w:rsid w:val="00EB6413"/>
    <w:rsid w:val="00EB683C"/>
    <w:rsid w:val="00EB6FEE"/>
    <w:rsid w:val="00EB7109"/>
    <w:rsid w:val="00EB7AEE"/>
    <w:rsid w:val="00EC0226"/>
    <w:rsid w:val="00EC0252"/>
    <w:rsid w:val="00EC0CBB"/>
    <w:rsid w:val="00EC1493"/>
    <w:rsid w:val="00EC14EF"/>
    <w:rsid w:val="00EC28B2"/>
    <w:rsid w:val="00EC2916"/>
    <w:rsid w:val="00EC2B91"/>
    <w:rsid w:val="00EC2D0B"/>
    <w:rsid w:val="00EC2D36"/>
    <w:rsid w:val="00EC32DB"/>
    <w:rsid w:val="00EC3499"/>
    <w:rsid w:val="00EC360B"/>
    <w:rsid w:val="00EC3A04"/>
    <w:rsid w:val="00EC43BA"/>
    <w:rsid w:val="00EC43C9"/>
    <w:rsid w:val="00EC4474"/>
    <w:rsid w:val="00EC4A1B"/>
    <w:rsid w:val="00EC4A3A"/>
    <w:rsid w:val="00EC4C85"/>
    <w:rsid w:val="00EC4E3F"/>
    <w:rsid w:val="00EC4EF3"/>
    <w:rsid w:val="00EC4FA2"/>
    <w:rsid w:val="00EC4FEF"/>
    <w:rsid w:val="00EC51D3"/>
    <w:rsid w:val="00EC5469"/>
    <w:rsid w:val="00EC5484"/>
    <w:rsid w:val="00EC54B0"/>
    <w:rsid w:val="00EC54F9"/>
    <w:rsid w:val="00EC58F5"/>
    <w:rsid w:val="00EC5AA6"/>
    <w:rsid w:val="00EC5CFB"/>
    <w:rsid w:val="00EC5E0A"/>
    <w:rsid w:val="00EC65EC"/>
    <w:rsid w:val="00EC6939"/>
    <w:rsid w:val="00EC6B8D"/>
    <w:rsid w:val="00EC6FB7"/>
    <w:rsid w:val="00EC7D58"/>
    <w:rsid w:val="00EC7E29"/>
    <w:rsid w:val="00ED0555"/>
    <w:rsid w:val="00ED05F3"/>
    <w:rsid w:val="00ED069F"/>
    <w:rsid w:val="00ED07D0"/>
    <w:rsid w:val="00ED0857"/>
    <w:rsid w:val="00ED0A9C"/>
    <w:rsid w:val="00ED0AC5"/>
    <w:rsid w:val="00ED1079"/>
    <w:rsid w:val="00ED1181"/>
    <w:rsid w:val="00ED1387"/>
    <w:rsid w:val="00ED19AC"/>
    <w:rsid w:val="00ED1C62"/>
    <w:rsid w:val="00ED2112"/>
    <w:rsid w:val="00ED2E0A"/>
    <w:rsid w:val="00ED2FC2"/>
    <w:rsid w:val="00ED34CE"/>
    <w:rsid w:val="00ED352B"/>
    <w:rsid w:val="00ED397F"/>
    <w:rsid w:val="00ED3BBC"/>
    <w:rsid w:val="00ED3BE5"/>
    <w:rsid w:val="00ED45BD"/>
    <w:rsid w:val="00ED4A39"/>
    <w:rsid w:val="00ED4CB0"/>
    <w:rsid w:val="00ED50EF"/>
    <w:rsid w:val="00ED52B3"/>
    <w:rsid w:val="00ED52E6"/>
    <w:rsid w:val="00ED5325"/>
    <w:rsid w:val="00ED545B"/>
    <w:rsid w:val="00ED580C"/>
    <w:rsid w:val="00ED5B48"/>
    <w:rsid w:val="00ED5CC8"/>
    <w:rsid w:val="00ED5D57"/>
    <w:rsid w:val="00ED6080"/>
    <w:rsid w:val="00ED6250"/>
    <w:rsid w:val="00ED6A97"/>
    <w:rsid w:val="00ED6BD9"/>
    <w:rsid w:val="00ED6E41"/>
    <w:rsid w:val="00ED7118"/>
    <w:rsid w:val="00ED73FF"/>
    <w:rsid w:val="00ED79FA"/>
    <w:rsid w:val="00ED7A67"/>
    <w:rsid w:val="00ED7DDE"/>
    <w:rsid w:val="00ED7E0D"/>
    <w:rsid w:val="00ED7F30"/>
    <w:rsid w:val="00ED7FBE"/>
    <w:rsid w:val="00EE07D5"/>
    <w:rsid w:val="00EE09D9"/>
    <w:rsid w:val="00EE0AB3"/>
    <w:rsid w:val="00EE0B9C"/>
    <w:rsid w:val="00EE0BC3"/>
    <w:rsid w:val="00EE0EAF"/>
    <w:rsid w:val="00EE1192"/>
    <w:rsid w:val="00EE13DA"/>
    <w:rsid w:val="00EE19E5"/>
    <w:rsid w:val="00EE1BB8"/>
    <w:rsid w:val="00EE1BDC"/>
    <w:rsid w:val="00EE1DD1"/>
    <w:rsid w:val="00EE21AF"/>
    <w:rsid w:val="00EE21E9"/>
    <w:rsid w:val="00EE2623"/>
    <w:rsid w:val="00EE262B"/>
    <w:rsid w:val="00EE2B4A"/>
    <w:rsid w:val="00EE2CD6"/>
    <w:rsid w:val="00EE2F0C"/>
    <w:rsid w:val="00EE309C"/>
    <w:rsid w:val="00EE313C"/>
    <w:rsid w:val="00EE38BA"/>
    <w:rsid w:val="00EE3FCE"/>
    <w:rsid w:val="00EE41AB"/>
    <w:rsid w:val="00EE4283"/>
    <w:rsid w:val="00EE42E2"/>
    <w:rsid w:val="00EE43E4"/>
    <w:rsid w:val="00EE45A0"/>
    <w:rsid w:val="00EE4A38"/>
    <w:rsid w:val="00EE5311"/>
    <w:rsid w:val="00EE5328"/>
    <w:rsid w:val="00EE5372"/>
    <w:rsid w:val="00EE5561"/>
    <w:rsid w:val="00EE5AA6"/>
    <w:rsid w:val="00EE5D56"/>
    <w:rsid w:val="00EE6249"/>
    <w:rsid w:val="00EE6760"/>
    <w:rsid w:val="00EE6FEA"/>
    <w:rsid w:val="00EE70C7"/>
    <w:rsid w:val="00EE7A48"/>
    <w:rsid w:val="00EF015F"/>
    <w:rsid w:val="00EF0FA6"/>
    <w:rsid w:val="00EF109F"/>
    <w:rsid w:val="00EF157D"/>
    <w:rsid w:val="00EF174F"/>
    <w:rsid w:val="00EF19DC"/>
    <w:rsid w:val="00EF1AF5"/>
    <w:rsid w:val="00EF1BF7"/>
    <w:rsid w:val="00EF1D5C"/>
    <w:rsid w:val="00EF1F17"/>
    <w:rsid w:val="00EF22FF"/>
    <w:rsid w:val="00EF2C28"/>
    <w:rsid w:val="00EF2D64"/>
    <w:rsid w:val="00EF2FF3"/>
    <w:rsid w:val="00EF3358"/>
    <w:rsid w:val="00EF35FC"/>
    <w:rsid w:val="00EF3740"/>
    <w:rsid w:val="00EF3895"/>
    <w:rsid w:val="00EF39AF"/>
    <w:rsid w:val="00EF3B6A"/>
    <w:rsid w:val="00EF3BED"/>
    <w:rsid w:val="00EF3CC3"/>
    <w:rsid w:val="00EF461D"/>
    <w:rsid w:val="00EF4850"/>
    <w:rsid w:val="00EF4CDF"/>
    <w:rsid w:val="00EF4D86"/>
    <w:rsid w:val="00EF4D8B"/>
    <w:rsid w:val="00EF4DB1"/>
    <w:rsid w:val="00EF5005"/>
    <w:rsid w:val="00EF55D8"/>
    <w:rsid w:val="00EF5759"/>
    <w:rsid w:val="00EF5BC8"/>
    <w:rsid w:val="00EF61C3"/>
    <w:rsid w:val="00EF6361"/>
    <w:rsid w:val="00EF659C"/>
    <w:rsid w:val="00EF6738"/>
    <w:rsid w:val="00EF6AEB"/>
    <w:rsid w:val="00EF6D4C"/>
    <w:rsid w:val="00EF78DA"/>
    <w:rsid w:val="00EF79A8"/>
    <w:rsid w:val="00EF7E27"/>
    <w:rsid w:val="00EF7F51"/>
    <w:rsid w:val="00F00151"/>
    <w:rsid w:val="00F005C5"/>
    <w:rsid w:val="00F00741"/>
    <w:rsid w:val="00F008C6"/>
    <w:rsid w:val="00F00C10"/>
    <w:rsid w:val="00F013F8"/>
    <w:rsid w:val="00F01DF8"/>
    <w:rsid w:val="00F01EB8"/>
    <w:rsid w:val="00F02197"/>
    <w:rsid w:val="00F024A7"/>
    <w:rsid w:val="00F025F2"/>
    <w:rsid w:val="00F0290D"/>
    <w:rsid w:val="00F0295E"/>
    <w:rsid w:val="00F02A61"/>
    <w:rsid w:val="00F02C99"/>
    <w:rsid w:val="00F02CC4"/>
    <w:rsid w:val="00F02D7E"/>
    <w:rsid w:val="00F02DE4"/>
    <w:rsid w:val="00F031B6"/>
    <w:rsid w:val="00F03946"/>
    <w:rsid w:val="00F03BBE"/>
    <w:rsid w:val="00F044BA"/>
    <w:rsid w:val="00F049B9"/>
    <w:rsid w:val="00F04AD6"/>
    <w:rsid w:val="00F05689"/>
    <w:rsid w:val="00F056F8"/>
    <w:rsid w:val="00F058C7"/>
    <w:rsid w:val="00F06084"/>
    <w:rsid w:val="00F060D2"/>
    <w:rsid w:val="00F061E0"/>
    <w:rsid w:val="00F0653E"/>
    <w:rsid w:val="00F065CE"/>
    <w:rsid w:val="00F06B4A"/>
    <w:rsid w:val="00F07066"/>
    <w:rsid w:val="00F07214"/>
    <w:rsid w:val="00F07688"/>
    <w:rsid w:val="00F07915"/>
    <w:rsid w:val="00F07A53"/>
    <w:rsid w:val="00F07DCA"/>
    <w:rsid w:val="00F07E19"/>
    <w:rsid w:val="00F07F90"/>
    <w:rsid w:val="00F1000E"/>
    <w:rsid w:val="00F103E7"/>
    <w:rsid w:val="00F10510"/>
    <w:rsid w:val="00F10643"/>
    <w:rsid w:val="00F1072F"/>
    <w:rsid w:val="00F10DD3"/>
    <w:rsid w:val="00F10F06"/>
    <w:rsid w:val="00F1104E"/>
    <w:rsid w:val="00F11B11"/>
    <w:rsid w:val="00F11B83"/>
    <w:rsid w:val="00F120B6"/>
    <w:rsid w:val="00F12526"/>
    <w:rsid w:val="00F127C2"/>
    <w:rsid w:val="00F12CCC"/>
    <w:rsid w:val="00F133DD"/>
    <w:rsid w:val="00F133F4"/>
    <w:rsid w:val="00F13593"/>
    <w:rsid w:val="00F14645"/>
    <w:rsid w:val="00F14A5D"/>
    <w:rsid w:val="00F14A72"/>
    <w:rsid w:val="00F14D0B"/>
    <w:rsid w:val="00F14D15"/>
    <w:rsid w:val="00F14FEA"/>
    <w:rsid w:val="00F159A7"/>
    <w:rsid w:val="00F15CDC"/>
    <w:rsid w:val="00F15D69"/>
    <w:rsid w:val="00F1623A"/>
    <w:rsid w:val="00F1637B"/>
    <w:rsid w:val="00F167E5"/>
    <w:rsid w:val="00F16CD4"/>
    <w:rsid w:val="00F16D01"/>
    <w:rsid w:val="00F16DBE"/>
    <w:rsid w:val="00F17153"/>
    <w:rsid w:val="00F1742F"/>
    <w:rsid w:val="00F17672"/>
    <w:rsid w:val="00F17DDC"/>
    <w:rsid w:val="00F20517"/>
    <w:rsid w:val="00F206F3"/>
    <w:rsid w:val="00F2071F"/>
    <w:rsid w:val="00F21B02"/>
    <w:rsid w:val="00F21B67"/>
    <w:rsid w:val="00F221A5"/>
    <w:rsid w:val="00F22354"/>
    <w:rsid w:val="00F224B5"/>
    <w:rsid w:val="00F224C1"/>
    <w:rsid w:val="00F22689"/>
    <w:rsid w:val="00F22BAE"/>
    <w:rsid w:val="00F22D7F"/>
    <w:rsid w:val="00F22F7E"/>
    <w:rsid w:val="00F23231"/>
    <w:rsid w:val="00F23248"/>
    <w:rsid w:val="00F23272"/>
    <w:rsid w:val="00F232FA"/>
    <w:rsid w:val="00F23512"/>
    <w:rsid w:val="00F23950"/>
    <w:rsid w:val="00F23F92"/>
    <w:rsid w:val="00F246DA"/>
    <w:rsid w:val="00F24715"/>
    <w:rsid w:val="00F24DF8"/>
    <w:rsid w:val="00F2501D"/>
    <w:rsid w:val="00F25226"/>
    <w:rsid w:val="00F25512"/>
    <w:rsid w:val="00F26058"/>
    <w:rsid w:val="00F260B7"/>
    <w:rsid w:val="00F26279"/>
    <w:rsid w:val="00F26CD2"/>
    <w:rsid w:val="00F27295"/>
    <w:rsid w:val="00F275E6"/>
    <w:rsid w:val="00F278D3"/>
    <w:rsid w:val="00F27938"/>
    <w:rsid w:val="00F279D9"/>
    <w:rsid w:val="00F3041D"/>
    <w:rsid w:val="00F30487"/>
    <w:rsid w:val="00F31302"/>
    <w:rsid w:val="00F32244"/>
    <w:rsid w:val="00F32A04"/>
    <w:rsid w:val="00F32C02"/>
    <w:rsid w:val="00F33B94"/>
    <w:rsid w:val="00F33F60"/>
    <w:rsid w:val="00F34172"/>
    <w:rsid w:val="00F341E7"/>
    <w:rsid w:val="00F34554"/>
    <w:rsid w:val="00F34F6A"/>
    <w:rsid w:val="00F34FB7"/>
    <w:rsid w:val="00F34FF2"/>
    <w:rsid w:val="00F35160"/>
    <w:rsid w:val="00F35192"/>
    <w:rsid w:val="00F35A58"/>
    <w:rsid w:val="00F35B0E"/>
    <w:rsid w:val="00F35BC1"/>
    <w:rsid w:val="00F361A8"/>
    <w:rsid w:val="00F36205"/>
    <w:rsid w:val="00F3635B"/>
    <w:rsid w:val="00F363ED"/>
    <w:rsid w:val="00F364E7"/>
    <w:rsid w:val="00F36602"/>
    <w:rsid w:val="00F37201"/>
    <w:rsid w:val="00F3723A"/>
    <w:rsid w:val="00F37975"/>
    <w:rsid w:val="00F40295"/>
    <w:rsid w:val="00F40357"/>
    <w:rsid w:val="00F40378"/>
    <w:rsid w:val="00F4058C"/>
    <w:rsid w:val="00F40798"/>
    <w:rsid w:val="00F408DC"/>
    <w:rsid w:val="00F40F0D"/>
    <w:rsid w:val="00F41623"/>
    <w:rsid w:val="00F4168F"/>
    <w:rsid w:val="00F417F4"/>
    <w:rsid w:val="00F423E3"/>
    <w:rsid w:val="00F426D8"/>
    <w:rsid w:val="00F42744"/>
    <w:rsid w:val="00F42780"/>
    <w:rsid w:val="00F42E09"/>
    <w:rsid w:val="00F42F75"/>
    <w:rsid w:val="00F42FCA"/>
    <w:rsid w:val="00F431A2"/>
    <w:rsid w:val="00F43439"/>
    <w:rsid w:val="00F43B30"/>
    <w:rsid w:val="00F43C41"/>
    <w:rsid w:val="00F44602"/>
    <w:rsid w:val="00F4488F"/>
    <w:rsid w:val="00F44BAE"/>
    <w:rsid w:val="00F4504B"/>
    <w:rsid w:val="00F4512B"/>
    <w:rsid w:val="00F45215"/>
    <w:rsid w:val="00F45E05"/>
    <w:rsid w:val="00F467D9"/>
    <w:rsid w:val="00F46867"/>
    <w:rsid w:val="00F46DB8"/>
    <w:rsid w:val="00F472B2"/>
    <w:rsid w:val="00F473D6"/>
    <w:rsid w:val="00F478E5"/>
    <w:rsid w:val="00F47F1E"/>
    <w:rsid w:val="00F47FCE"/>
    <w:rsid w:val="00F501D0"/>
    <w:rsid w:val="00F50720"/>
    <w:rsid w:val="00F50775"/>
    <w:rsid w:val="00F50D59"/>
    <w:rsid w:val="00F511F8"/>
    <w:rsid w:val="00F515FB"/>
    <w:rsid w:val="00F518B3"/>
    <w:rsid w:val="00F518CC"/>
    <w:rsid w:val="00F51A15"/>
    <w:rsid w:val="00F51A38"/>
    <w:rsid w:val="00F51CAF"/>
    <w:rsid w:val="00F51DE4"/>
    <w:rsid w:val="00F51E0C"/>
    <w:rsid w:val="00F51FA0"/>
    <w:rsid w:val="00F52667"/>
    <w:rsid w:val="00F52B1A"/>
    <w:rsid w:val="00F52CF6"/>
    <w:rsid w:val="00F53119"/>
    <w:rsid w:val="00F5338A"/>
    <w:rsid w:val="00F53391"/>
    <w:rsid w:val="00F53928"/>
    <w:rsid w:val="00F53A9A"/>
    <w:rsid w:val="00F53EB4"/>
    <w:rsid w:val="00F54093"/>
    <w:rsid w:val="00F544E5"/>
    <w:rsid w:val="00F548A3"/>
    <w:rsid w:val="00F548C6"/>
    <w:rsid w:val="00F54ACE"/>
    <w:rsid w:val="00F55118"/>
    <w:rsid w:val="00F55648"/>
    <w:rsid w:val="00F55768"/>
    <w:rsid w:val="00F55BF8"/>
    <w:rsid w:val="00F55E2A"/>
    <w:rsid w:val="00F55EA4"/>
    <w:rsid w:val="00F564C1"/>
    <w:rsid w:val="00F564F5"/>
    <w:rsid w:val="00F56586"/>
    <w:rsid w:val="00F56933"/>
    <w:rsid w:val="00F56958"/>
    <w:rsid w:val="00F56A7E"/>
    <w:rsid w:val="00F56BBD"/>
    <w:rsid w:val="00F56F11"/>
    <w:rsid w:val="00F57032"/>
    <w:rsid w:val="00F57321"/>
    <w:rsid w:val="00F5739B"/>
    <w:rsid w:val="00F57571"/>
    <w:rsid w:val="00F57893"/>
    <w:rsid w:val="00F57BA0"/>
    <w:rsid w:val="00F57D2B"/>
    <w:rsid w:val="00F604F2"/>
    <w:rsid w:val="00F611A1"/>
    <w:rsid w:val="00F611F5"/>
    <w:rsid w:val="00F6211B"/>
    <w:rsid w:val="00F624EE"/>
    <w:rsid w:val="00F62A12"/>
    <w:rsid w:val="00F62CBB"/>
    <w:rsid w:val="00F62F28"/>
    <w:rsid w:val="00F63127"/>
    <w:rsid w:val="00F63200"/>
    <w:rsid w:val="00F6379C"/>
    <w:rsid w:val="00F637E1"/>
    <w:rsid w:val="00F63917"/>
    <w:rsid w:val="00F649F0"/>
    <w:rsid w:val="00F649F6"/>
    <w:rsid w:val="00F64BD9"/>
    <w:rsid w:val="00F64CA6"/>
    <w:rsid w:val="00F64D81"/>
    <w:rsid w:val="00F6584E"/>
    <w:rsid w:val="00F65BD4"/>
    <w:rsid w:val="00F65C0F"/>
    <w:rsid w:val="00F65CAE"/>
    <w:rsid w:val="00F66299"/>
    <w:rsid w:val="00F66308"/>
    <w:rsid w:val="00F6645F"/>
    <w:rsid w:val="00F6696A"/>
    <w:rsid w:val="00F66A51"/>
    <w:rsid w:val="00F66EA1"/>
    <w:rsid w:val="00F66ED4"/>
    <w:rsid w:val="00F67302"/>
    <w:rsid w:val="00F675A7"/>
    <w:rsid w:val="00F67A5E"/>
    <w:rsid w:val="00F67B1A"/>
    <w:rsid w:val="00F67F92"/>
    <w:rsid w:val="00F7015D"/>
    <w:rsid w:val="00F70813"/>
    <w:rsid w:val="00F70943"/>
    <w:rsid w:val="00F709ED"/>
    <w:rsid w:val="00F70EDF"/>
    <w:rsid w:val="00F70FEE"/>
    <w:rsid w:val="00F71A64"/>
    <w:rsid w:val="00F72076"/>
    <w:rsid w:val="00F72C41"/>
    <w:rsid w:val="00F72D3E"/>
    <w:rsid w:val="00F731AD"/>
    <w:rsid w:val="00F734F6"/>
    <w:rsid w:val="00F738D7"/>
    <w:rsid w:val="00F73944"/>
    <w:rsid w:val="00F73A2B"/>
    <w:rsid w:val="00F74630"/>
    <w:rsid w:val="00F747B4"/>
    <w:rsid w:val="00F7492A"/>
    <w:rsid w:val="00F74941"/>
    <w:rsid w:val="00F74A35"/>
    <w:rsid w:val="00F74CB3"/>
    <w:rsid w:val="00F751B7"/>
    <w:rsid w:val="00F75290"/>
    <w:rsid w:val="00F752FF"/>
    <w:rsid w:val="00F7538C"/>
    <w:rsid w:val="00F756FE"/>
    <w:rsid w:val="00F75B3B"/>
    <w:rsid w:val="00F75DC2"/>
    <w:rsid w:val="00F761AA"/>
    <w:rsid w:val="00F76C26"/>
    <w:rsid w:val="00F76CE7"/>
    <w:rsid w:val="00F76EEC"/>
    <w:rsid w:val="00F76EF2"/>
    <w:rsid w:val="00F771C5"/>
    <w:rsid w:val="00F77396"/>
    <w:rsid w:val="00F774AD"/>
    <w:rsid w:val="00F7756A"/>
    <w:rsid w:val="00F775B6"/>
    <w:rsid w:val="00F776FE"/>
    <w:rsid w:val="00F77AE6"/>
    <w:rsid w:val="00F80490"/>
    <w:rsid w:val="00F80679"/>
    <w:rsid w:val="00F80812"/>
    <w:rsid w:val="00F808FC"/>
    <w:rsid w:val="00F80A6F"/>
    <w:rsid w:val="00F81005"/>
    <w:rsid w:val="00F81030"/>
    <w:rsid w:val="00F814B6"/>
    <w:rsid w:val="00F81827"/>
    <w:rsid w:val="00F82445"/>
    <w:rsid w:val="00F827CA"/>
    <w:rsid w:val="00F831E7"/>
    <w:rsid w:val="00F834BB"/>
    <w:rsid w:val="00F83A7F"/>
    <w:rsid w:val="00F83B37"/>
    <w:rsid w:val="00F83B54"/>
    <w:rsid w:val="00F84439"/>
    <w:rsid w:val="00F855AA"/>
    <w:rsid w:val="00F85A25"/>
    <w:rsid w:val="00F85BD0"/>
    <w:rsid w:val="00F86011"/>
    <w:rsid w:val="00F86408"/>
    <w:rsid w:val="00F865CB"/>
    <w:rsid w:val="00F86A9E"/>
    <w:rsid w:val="00F86D04"/>
    <w:rsid w:val="00F87144"/>
    <w:rsid w:val="00F8715C"/>
    <w:rsid w:val="00F872BF"/>
    <w:rsid w:val="00F87BD8"/>
    <w:rsid w:val="00F87F70"/>
    <w:rsid w:val="00F9085E"/>
    <w:rsid w:val="00F90AF5"/>
    <w:rsid w:val="00F90D9E"/>
    <w:rsid w:val="00F9101F"/>
    <w:rsid w:val="00F91276"/>
    <w:rsid w:val="00F91D04"/>
    <w:rsid w:val="00F91DD5"/>
    <w:rsid w:val="00F92533"/>
    <w:rsid w:val="00F9264E"/>
    <w:rsid w:val="00F92A0D"/>
    <w:rsid w:val="00F92D5E"/>
    <w:rsid w:val="00F934FA"/>
    <w:rsid w:val="00F93925"/>
    <w:rsid w:val="00F93DD8"/>
    <w:rsid w:val="00F93E87"/>
    <w:rsid w:val="00F940F4"/>
    <w:rsid w:val="00F941BE"/>
    <w:rsid w:val="00F945D2"/>
    <w:rsid w:val="00F948C6"/>
    <w:rsid w:val="00F949FD"/>
    <w:rsid w:val="00F94DA0"/>
    <w:rsid w:val="00F95011"/>
    <w:rsid w:val="00F9503F"/>
    <w:rsid w:val="00F950AF"/>
    <w:rsid w:val="00F9510A"/>
    <w:rsid w:val="00F95849"/>
    <w:rsid w:val="00F958FF"/>
    <w:rsid w:val="00F95974"/>
    <w:rsid w:val="00F962D5"/>
    <w:rsid w:val="00F9646A"/>
    <w:rsid w:val="00F9648C"/>
    <w:rsid w:val="00F96B5B"/>
    <w:rsid w:val="00F96B9E"/>
    <w:rsid w:val="00F96DC6"/>
    <w:rsid w:val="00F97162"/>
    <w:rsid w:val="00F976DA"/>
    <w:rsid w:val="00F97877"/>
    <w:rsid w:val="00F979BF"/>
    <w:rsid w:val="00F97BF9"/>
    <w:rsid w:val="00FA080F"/>
    <w:rsid w:val="00FA09BA"/>
    <w:rsid w:val="00FA0B4F"/>
    <w:rsid w:val="00FA0D8A"/>
    <w:rsid w:val="00FA0F54"/>
    <w:rsid w:val="00FA1449"/>
    <w:rsid w:val="00FA17BE"/>
    <w:rsid w:val="00FA17E7"/>
    <w:rsid w:val="00FA1E2C"/>
    <w:rsid w:val="00FA1F3F"/>
    <w:rsid w:val="00FA2433"/>
    <w:rsid w:val="00FA2510"/>
    <w:rsid w:val="00FA25F3"/>
    <w:rsid w:val="00FA2E8E"/>
    <w:rsid w:val="00FA3990"/>
    <w:rsid w:val="00FA3A70"/>
    <w:rsid w:val="00FA3D87"/>
    <w:rsid w:val="00FA3E7A"/>
    <w:rsid w:val="00FA3F6B"/>
    <w:rsid w:val="00FA4005"/>
    <w:rsid w:val="00FA4414"/>
    <w:rsid w:val="00FA4574"/>
    <w:rsid w:val="00FA4C25"/>
    <w:rsid w:val="00FA5002"/>
    <w:rsid w:val="00FA52F2"/>
    <w:rsid w:val="00FA56BD"/>
    <w:rsid w:val="00FA5E46"/>
    <w:rsid w:val="00FA5FF1"/>
    <w:rsid w:val="00FA6582"/>
    <w:rsid w:val="00FA67DA"/>
    <w:rsid w:val="00FA68DB"/>
    <w:rsid w:val="00FA68FC"/>
    <w:rsid w:val="00FA6B6F"/>
    <w:rsid w:val="00FA71E5"/>
    <w:rsid w:val="00FA7A64"/>
    <w:rsid w:val="00FA7C8B"/>
    <w:rsid w:val="00FA7D16"/>
    <w:rsid w:val="00FB04F6"/>
    <w:rsid w:val="00FB0552"/>
    <w:rsid w:val="00FB0706"/>
    <w:rsid w:val="00FB0759"/>
    <w:rsid w:val="00FB097D"/>
    <w:rsid w:val="00FB0B08"/>
    <w:rsid w:val="00FB0C1C"/>
    <w:rsid w:val="00FB0D07"/>
    <w:rsid w:val="00FB0F81"/>
    <w:rsid w:val="00FB100B"/>
    <w:rsid w:val="00FB128E"/>
    <w:rsid w:val="00FB13ED"/>
    <w:rsid w:val="00FB147C"/>
    <w:rsid w:val="00FB1564"/>
    <w:rsid w:val="00FB1812"/>
    <w:rsid w:val="00FB188B"/>
    <w:rsid w:val="00FB1B85"/>
    <w:rsid w:val="00FB1C2F"/>
    <w:rsid w:val="00FB23AC"/>
    <w:rsid w:val="00FB240F"/>
    <w:rsid w:val="00FB2538"/>
    <w:rsid w:val="00FB275A"/>
    <w:rsid w:val="00FB2903"/>
    <w:rsid w:val="00FB2FD5"/>
    <w:rsid w:val="00FB3092"/>
    <w:rsid w:val="00FB31D2"/>
    <w:rsid w:val="00FB31D9"/>
    <w:rsid w:val="00FB33FB"/>
    <w:rsid w:val="00FB368D"/>
    <w:rsid w:val="00FB39C0"/>
    <w:rsid w:val="00FB3A80"/>
    <w:rsid w:val="00FB4028"/>
    <w:rsid w:val="00FB4102"/>
    <w:rsid w:val="00FB4281"/>
    <w:rsid w:val="00FB4341"/>
    <w:rsid w:val="00FB4633"/>
    <w:rsid w:val="00FB4BDC"/>
    <w:rsid w:val="00FB4D8D"/>
    <w:rsid w:val="00FB5264"/>
    <w:rsid w:val="00FB5664"/>
    <w:rsid w:val="00FB5E18"/>
    <w:rsid w:val="00FB5EE7"/>
    <w:rsid w:val="00FB611E"/>
    <w:rsid w:val="00FB62EE"/>
    <w:rsid w:val="00FB6448"/>
    <w:rsid w:val="00FB68FA"/>
    <w:rsid w:val="00FB6915"/>
    <w:rsid w:val="00FB6E02"/>
    <w:rsid w:val="00FB6F50"/>
    <w:rsid w:val="00FB77C2"/>
    <w:rsid w:val="00FB7B47"/>
    <w:rsid w:val="00FB7E18"/>
    <w:rsid w:val="00FC00DA"/>
    <w:rsid w:val="00FC0F9A"/>
    <w:rsid w:val="00FC10E4"/>
    <w:rsid w:val="00FC205C"/>
    <w:rsid w:val="00FC20EF"/>
    <w:rsid w:val="00FC2A93"/>
    <w:rsid w:val="00FC2DF3"/>
    <w:rsid w:val="00FC312B"/>
    <w:rsid w:val="00FC3170"/>
    <w:rsid w:val="00FC33C5"/>
    <w:rsid w:val="00FC3E30"/>
    <w:rsid w:val="00FC41B5"/>
    <w:rsid w:val="00FC4547"/>
    <w:rsid w:val="00FC4A43"/>
    <w:rsid w:val="00FC4A6D"/>
    <w:rsid w:val="00FC4DFA"/>
    <w:rsid w:val="00FC4E3D"/>
    <w:rsid w:val="00FC555B"/>
    <w:rsid w:val="00FC57CE"/>
    <w:rsid w:val="00FC611A"/>
    <w:rsid w:val="00FC6208"/>
    <w:rsid w:val="00FC627D"/>
    <w:rsid w:val="00FC62E6"/>
    <w:rsid w:val="00FC648C"/>
    <w:rsid w:val="00FC653F"/>
    <w:rsid w:val="00FC6B0C"/>
    <w:rsid w:val="00FC6C96"/>
    <w:rsid w:val="00FC742A"/>
    <w:rsid w:val="00FC755C"/>
    <w:rsid w:val="00FC7B33"/>
    <w:rsid w:val="00FC7EBD"/>
    <w:rsid w:val="00FD08AB"/>
    <w:rsid w:val="00FD0A3F"/>
    <w:rsid w:val="00FD0BC4"/>
    <w:rsid w:val="00FD0C55"/>
    <w:rsid w:val="00FD0E0D"/>
    <w:rsid w:val="00FD0E14"/>
    <w:rsid w:val="00FD13AF"/>
    <w:rsid w:val="00FD1B2B"/>
    <w:rsid w:val="00FD1F12"/>
    <w:rsid w:val="00FD23A8"/>
    <w:rsid w:val="00FD2A7B"/>
    <w:rsid w:val="00FD30E6"/>
    <w:rsid w:val="00FD31B3"/>
    <w:rsid w:val="00FD334E"/>
    <w:rsid w:val="00FD3620"/>
    <w:rsid w:val="00FD3A5A"/>
    <w:rsid w:val="00FD3D11"/>
    <w:rsid w:val="00FD3D85"/>
    <w:rsid w:val="00FD3D95"/>
    <w:rsid w:val="00FD3FDE"/>
    <w:rsid w:val="00FD40C6"/>
    <w:rsid w:val="00FD4148"/>
    <w:rsid w:val="00FD4D4C"/>
    <w:rsid w:val="00FD553C"/>
    <w:rsid w:val="00FD56B4"/>
    <w:rsid w:val="00FD57F7"/>
    <w:rsid w:val="00FD5911"/>
    <w:rsid w:val="00FD594B"/>
    <w:rsid w:val="00FD5C5A"/>
    <w:rsid w:val="00FD607A"/>
    <w:rsid w:val="00FD6172"/>
    <w:rsid w:val="00FD63BE"/>
    <w:rsid w:val="00FD6414"/>
    <w:rsid w:val="00FD6D8F"/>
    <w:rsid w:val="00FD70F2"/>
    <w:rsid w:val="00FD751C"/>
    <w:rsid w:val="00FD7BF0"/>
    <w:rsid w:val="00FE0098"/>
    <w:rsid w:val="00FE025E"/>
    <w:rsid w:val="00FE0CBC"/>
    <w:rsid w:val="00FE146B"/>
    <w:rsid w:val="00FE1486"/>
    <w:rsid w:val="00FE14E0"/>
    <w:rsid w:val="00FE1631"/>
    <w:rsid w:val="00FE172C"/>
    <w:rsid w:val="00FE17E1"/>
    <w:rsid w:val="00FE1DC8"/>
    <w:rsid w:val="00FE1EFD"/>
    <w:rsid w:val="00FE227A"/>
    <w:rsid w:val="00FE250D"/>
    <w:rsid w:val="00FE27B1"/>
    <w:rsid w:val="00FE2885"/>
    <w:rsid w:val="00FE2B2A"/>
    <w:rsid w:val="00FE2E96"/>
    <w:rsid w:val="00FE3075"/>
    <w:rsid w:val="00FE351A"/>
    <w:rsid w:val="00FE36AA"/>
    <w:rsid w:val="00FE39DA"/>
    <w:rsid w:val="00FE3CE9"/>
    <w:rsid w:val="00FE3DC9"/>
    <w:rsid w:val="00FE43EB"/>
    <w:rsid w:val="00FE4517"/>
    <w:rsid w:val="00FE4554"/>
    <w:rsid w:val="00FE5262"/>
    <w:rsid w:val="00FE5699"/>
    <w:rsid w:val="00FE59AB"/>
    <w:rsid w:val="00FE5A7F"/>
    <w:rsid w:val="00FE5BBC"/>
    <w:rsid w:val="00FE5DD4"/>
    <w:rsid w:val="00FE5E74"/>
    <w:rsid w:val="00FE629E"/>
    <w:rsid w:val="00FE6483"/>
    <w:rsid w:val="00FE6BC6"/>
    <w:rsid w:val="00FE6DBA"/>
    <w:rsid w:val="00FE6F49"/>
    <w:rsid w:val="00FE700B"/>
    <w:rsid w:val="00FE71E8"/>
    <w:rsid w:val="00FE77C5"/>
    <w:rsid w:val="00FE77FF"/>
    <w:rsid w:val="00FE7D4B"/>
    <w:rsid w:val="00FE7E86"/>
    <w:rsid w:val="00FF075D"/>
    <w:rsid w:val="00FF0A09"/>
    <w:rsid w:val="00FF196E"/>
    <w:rsid w:val="00FF1F09"/>
    <w:rsid w:val="00FF2080"/>
    <w:rsid w:val="00FF2124"/>
    <w:rsid w:val="00FF2327"/>
    <w:rsid w:val="00FF2601"/>
    <w:rsid w:val="00FF2629"/>
    <w:rsid w:val="00FF2A0F"/>
    <w:rsid w:val="00FF2AF8"/>
    <w:rsid w:val="00FF2E40"/>
    <w:rsid w:val="00FF2E78"/>
    <w:rsid w:val="00FF3517"/>
    <w:rsid w:val="00FF356A"/>
    <w:rsid w:val="00FF35A1"/>
    <w:rsid w:val="00FF3845"/>
    <w:rsid w:val="00FF4BB1"/>
    <w:rsid w:val="00FF525B"/>
    <w:rsid w:val="00FF52AB"/>
    <w:rsid w:val="00FF5735"/>
    <w:rsid w:val="00FF5C68"/>
    <w:rsid w:val="00FF63AA"/>
    <w:rsid w:val="00FF643E"/>
    <w:rsid w:val="00FF6512"/>
    <w:rsid w:val="00FF6901"/>
    <w:rsid w:val="00FF690F"/>
    <w:rsid w:val="00FF6A75"/>
    <w:rsid w:val="00FF6FB6"/>
    <w:rsid w:val="00FF7509"/>
    <w:rsid w:val="00FF754F"/>
    <w:rsid w:val="00FF774A"/>
    <w:rsid w:val="00FF7AB6"/>
    <w:rsid w:val="02E6D48C"/>
    <w:rsid w:val="03015870"/>
    <w:rsid w:val="04483108"/>
    <w:rsid w:val="04E1DBDC"/>
    <w:rsid w:val="065A73BC"/>
    <w:rsid w:val="06E170FE"/>
    <w:rsid w:val="09F20E37"/>
    <w:rsid w:val="12481500"/>
    <w:rsid w:val="198DB276"/>
    <w:rsid w:val="1A9520AF"/>
    <w:rsid w:val="1FB02F55"/>
    <w:rsid w:val="243445DA"/>
    <w:rsid w:val="274647DC"/>
    <w:rsid w:val="287A627D"/>
    <w:rsid w:val="2DD0086F"/>
    <w:rsid w:val="2DD4BA31"/>
    <w:rsid w:val="2E355796"/>
    <w:rsid w:val="319C266A"/>
    <w:rsid w:val="3466D273"/>
    <w:rsid w:val="36C91253"/>
    <w:rsid w:val="36E7BE1C"/>
    <w:rsid w:val="38F9FEEF"/>
    <w:rsid w:val="3A950A62"/>
    <w:rsid w:val="3BEC52D0"/>
    <w:rsid w:val="3C79DE78"/>
    <w:rsid w:val="3F7E74E2"/>
    <w:rsid w:val="46829C0F"/>
    <w:rsid w:val="46D825B7"/>
    <w:rsid w:val="479A1917"/>
    <w:rsid w:val="4C9E4281"/>
    <w:rsid w:val="5049D4E0"/>
    <w:rsid w:val="543358F2"/>
    <w:rsid w:val="577CEECD"/>
    <w:rsid w:val="5D2208D7"/>
    <w:rsid w:val="63149024"/>
    <w:rsid w:val="65B9D19C"/>
    <w:rsid w:val="65F72455"/>
    <w:rsid w:val="66CB68F4"/>
    <w:rsid w:val="67A4652C"/>
    <w:rsid w:val="6902A631"/>
    <w:rsid w:val="691043AE"/>
    <w:rsid w:val="6CA96FBE"/>
    <w:rsid w:val="6CDB0196"/>
    <w:rsid w:val="6E35FD86"/>
    <w:rsid w:val="6F074F5B"/>
    <w:rsid w:val="6F907CD8"/>
    <w:rsid w:val="78777A55"/>
    <w:rsid w:val="7A4FCD36"/>
    <w:rsid w:val="7C4932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00066FB"/>
  <w14:defaultImageDpi w14:val="96"/>
  <w15:docId w15:val="{46F0812A-82A9-8045-87E0-C3AF37610C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SG"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iPriority="99"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67" w:qFormat="1"/>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7B6370"/>
    <w:rPr>
      <w:rFonts w:eastAsia="Times New Roman"/>
      <w:sz w:val="24"/>
      <w:szCs w:val="24"/>
    </w:rPr>
  </w:style>
  <w:style w:type="paragraph" w:styleId="1">
    <w:name w:val="heading 1"/>
    <w:basedOn w:val="a"/>
    <w:next w:val="a"/>
    <w:link w:val="10"/>
    <w:uiPriority w:val="9"/>
    <w:qFormat/>
    <w:pPr>
      <w:keepNext/>
      <w:spacing w:before="240" w:after="60"/>
      <w:outlineLvl w:val="0"/>
    </w:pPr>
    <w:rPr>
      <w:rFonts w:ascii="Arial" w:hAnsi="Arial" w:cs="Arial"/>
      <w:b/>
      <w:bCs/>
      <w:kern w:val="32"/>
      <w:sz w:val="32"/>
      <w:szCs w:val="32"/>
    </w:rPr>
  </w:style>
  <w:style w:type="paragraph" w:styleId="2">
    <w:name w:val="heading 2"/>
    <w:basedOn w:val="a"/>
    <w:next w:val="a"/>
    <w:link w:val="20"/>
    <w:uiPriority w:val="9"/>
    <w:qFormat/>
    <w:pPr>
      <w:keepNext/>
      <w:spacing w:before="240" w:after="60"/>
      <w:outlineLvl w:val="1"/>
    </w:pPr>
    <w:rPr>
      <w:rFonts w:ascii="Arial" w:hAnsi="Arial" w:cs="Arial"/>
      <w:b/>
      <w:bCs/>
      <w:sz w:val="22"/>
      <w:szCs w:val="28"/>
    </w:rPr>
  </w:style>
  <w:style w:type="paragraph" w:styleId="3">
    <w:name w:val="heading 3"/>
    <w:basedOn w:val="a"/>
    <w:next w:val="a"/>
    <w:link w:val="30"/>
    <w:uiPriority w:val="9"/>
    <w:qFormat/>
    <w:pPr>
      <w:keepNext/>
      <w:outlineLvl w:val="2"/>
    </w:pPr>
    <w:rPr>
      <w:rFonts w:eastAsia="宋体"/>
      <w:b/>
      <w:bCs/>
      <w:lang w:val="en-GB" w:eastAsia="en-US"/>
    </w:rPr>
  </w:style>
  <w:style w:type="paragraph" w:styleId="4">
    <w:name w:val="heading 4"/>
    <w:basedOn w:val="a"/>
    <w:next w:val="a"/>
    <w:link w:val="40"/>
    <w:uiPriority w:val="9"/>
    <w:unhideWhenUsed/>
    <w:qFormat/>
    <w:rsid w:val="0032052F"/>
    <w:pPr>
      <w:keepNext/>
      <w:keepLines/>
      <w:spacing w:before="40" w:line="360" w:lineRule="auto"/>
      <w:ind w:left="1728" w:hanging="648"/>
      <w:outlineLvl w:val="3"/>
    </w:pPr>
    <w:rPr>
      <w:rFonts w:eastAsiaTheme="majorEastAsia" w:cstheme="majorBidi"/>
      <w:b/>
      <w:iCs/>
      <w:szCs w:val="22"/>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semiHidden/>
    <w:locked/>
    <w:rPr>
      <w:rFonts w:asciiTheme="majorHAnsi" w:eastAsiaTheme="majorEastAsia" w:hAnsiTheme="majorHAnsi" w:cs="Times New Roman"/>
      <w:b/>
      <w:bCs/>
      <w:sz w:val="32"/>
      <w:szCs w:val="32"/>
      <w:lang w:val="en-GB" w:eastAsia="en-US"/>
    </w:rPr>
  </w:style>
  <w:style w:type="character" w:customStyle="1" w:styleId="30">
    <w:name w:val="标题 3 字符"/>
    <w:basedOn w:val="a0"/>
    <w:link w:val="3"/>
    <w:uiPriority w:val="9"/>
    <w:locked/>
    <w:rPr>
      <w:b/>
      <w:bCs/>
      <w:sz w:val="24"/>
      <w:szCs w:val="24"/>
      <w:lang w:val="en-GB" w:eastAsia="en-US"/>
    </w:rPr>
  </w:style>
  <w:style w:type="paragraph" w:styleId="a3">
    <w:name w:val="Normal (Web)"/>
    <w:basedOn w:val="a"/>
    <w:uiPriority w:val="99"/>
    <w:pPr>
      <w:spacing w:before="100" w:beforeAutospacing="1" w:after="100" w:afterAutospacing="1"/>
    </w:pPr>
    <w:rPr>
      <w:rFonts w:ascii="Arial Unicode MS" w:eastAsia="Arial Unicode MS" w:hAnsi="Arial Unicode MS" w:cs="Arial Unicode MS"/>
    </w:rPr>
  </w:style>
  <w:style w:type="character" w:customStyle="1" w:styleId="10">
    <w:name w:val="标题 1 字符"/>
    <w:basedOn w:val="a0"/>
    <w:link w:val="1"/>
    <w:uiPriority w:val="9"/>
    <w:locked/>
    <w:rPr>
      <w:rFonts w:cs="Times New Roman"/>
      <w:b/>
      <w:bCs/>
      <w:kern w:val="44"/>
      <w:sz w:val="44"/>
      <w:szCs w:val="44"/>
      <w:lang w:val="en-GB" w:eastAsia="en-US"/>
    </w:rPr>
  </w:style>
  <w:style w:type="character" w:styleId="a4">
    <w:name w:val="Strong"/>
    <w:basedOn w:val="a0"/>
    <w:uiPriority w:val="22"/>
    <w:qFormat/>
    <w:rsid w:val="0010683E"/>
    <w:rPr>
      <w:rFonts w:cs="Times New Roman"/>
      <w:b/>
    </w:rPr>
  </w:style>
  <w:style w:type="character" w:styleId="a5">
    <w:name w:val="Emphasis"/>
    <w:basedOn w:val="a0"/>
    <w:uiPriority w:val="20"/>
    <w:qFormat/>
    <w:rsid w:val="00731084"/>
    <w:rPr>
      <w:rFonts w:cs="Times New Roman"/>
      <w:i/>
    </w:rPr>
  </w:style>
  <w:style w:type="character" w:styleId="a6">
    <w:name w:val="Hyperlink"/>
    <w:basedOn w:val="a0"/>
    <w:uiPriority w:val="99"/>
    <w:rsid w:val="00021B29"/>
    <w:rPr>
      <w:rFonts w:cs="Times New Roman"/>
      <w:color w:val="35A1D4"/>
      <w:u w:val="single"/>
    </w:rPr>
  </w:style>
  <w:style w:type="character" w:customStyle="1" w:styleId="def">
    <w:name w:val="def"/>
    <w:basedOn w:val="a0"/>
    <w:rsid w:val="00021B29"/>
    <w:rPr>
      <w:rFonts w:cs="Times New Roman"/>
    </w:rPr>
  </w:style>
  <w:style w:type="paragraph" w:customStyle="1" w:styleId="Default">
    <w:name w:val="Default"/>
    <w:rsid w:val="00002D30"/>
    <w:pPr>
      <w:widowControl w:val="0"/>
      <w:autoSpaceDE w:val="0"/>
      <w:autoSpaceDN w:val="0"/>
      <w:adjustRightInd w:val="0"/>
    </w:pPr>
    <w:rPr>
      <w:rFonts w:ascii="Calibri" w:hAnsi="Calibri" w:cs="Calibri"/>
      <w:color w:val="000000"/>
      <w:sz w:val="24"/>
      <w:szCs w:val="24"/>
      <w:lang w:val="en-US" w:eastAsia="zh-CN"/>
    </w:rPr>
  </w:style>
  <w:style w:type="paragraph" w:styleId="a7">
    <w:name w:val="header"/>
    <w:basedOn w:val="a"/>
    <w:link w:val="a8"/>
    <w:uiPriority w:val="99"/>
    <w:rsid w:val="008820A4"/>
    <w:pPr>
      <w:widowControl w:val="0"/>
      <w:pBdr>
        <w:bottom w:val="single" w:sz="6" w:space="1" w:color="auto"/>
      </w:pBdr>
      <w:tabs>
        <w:tab w:val="center" w:pos="4153"/>
        <w:tab w:val="right" w:pos="8306"/>
      </w:tabs>
      <w:suppressAutoHyphens/>
      <w:snapToGrid w:val="0"/>
      <w:jc w:val="center"/>
    </w:pPr>
    <w:rPr>
      <w:rFonts w:ascii="DejaVu Serif" w:eastAsia="DejaVu Sans" w:hAnsi="DejaVu Serif" w:cs="DejaVu Serif"/>
      <w:color w:val="00000A"/>
      <w:kern w:val="2"/>
      <w:sz w:val="18"/>
      <w:szCs w:val="18"/>
      <w:lang w:val="en-US" w:eastAsia="zh-CN"/>
    </w:rPr>
  </w:style>
  <w:style w:type="table" w:styleId="a9">
    <w:name w:val="Table Grid"/>
    <w:basedOn w:val="a1"/>
    <w:uiPriority w:val="39"/>
    <w:rsid w:val="009F48B4"/>
    <w:rPr>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8">
    <w:name w:val="页眉 字符"/>
    <w:basedOn w:val="a0"/>
    <w:link w:val="a7"/>
    <w:uiPriority w:val="99"/>
    <w:locked/>
    <w:rsid w:val="008820A4"/>
    <w:rPr>
      <w:rFonts w:ascii="DejaVu Serif" w:eastAsia="DejaVu Sans" w:hAnsi="DejaVu Serif" w:cs="Times New Roman"/>
      <w:color w:val="00000A"/>
      <w:kern w:val="2"/>
      <w:sz w:val="18"/>
      <w:lang w:val="en-US" w:eastAsia="zh-CN"/>
    </w:rPr>
  </w:style>
  <w:style w:type="paragraph" w:styleId="aa">
    <w:name w:val="footer"/>
    <w:basedOn w:val="a"/>
    <w:link w:val="ab"/>
    <w:uiPriority w:val="99"/>
    <w:rsid w:val="00B3353D"/>
    <w:pPr>
      <w:tabs>
        <w:tab w:val="center" w:pos="4153"/>
        <w:tab w:val="right" w:pos="8306"/>
      </w:tabs>
      <w:snapToGrid w:val="0"/>
    </w:pPr>
    <w:rPr>
      <w:rFonts w:eastAsia="宋体"/>
      <w:sz w:val="18"/>
      <w:szCs w:val="18"/>
      <w:lang w:val="en-GB" w:eastAsia="en-US"/>
    </w:rPr>
  </w:style>
  <w:style w:type="character" w:customStyle="1" w:styleId="apple-style-span">
    <w:name w:val="apple-style-span"/>
    <w:rsid w:val="00477411"/>
  </w:style>
  <w:style w:type="character" w:customStyle="1" w:styleId="ab">
    <w:name w:val="页脚 字符"/>
    <w:basedOn w:val="a0"/>
    <w:link w:val="aa"/>
    <w:uiPriority w:val="99"/>
    <w:locked/>
    <w:rsid w:val="00B3353D"/>
    <w:rPr>
      <w:sz w:val="18"/>
      <w:szCs w:val="18"/>
      <w:lang w:val="en-GB" w:eastAsia="en-US"/>
    </w:rPr>
  </w:style>
  <w:style w:type="paragraph" w:styleId="ac">
    <w:name w:val="List Paragraph"/>
    <w:basedOn w:val="a"/>
    <w:uiPriority w:val="34"/>
    <w:qFormat/>
    <w:rsid w:val="006569A1"/>
    <w:pPr>
      <w:widowControl w:val="0"/>
      <w:ind w:firstLineChars="200" w:firstLine="420"/>
      <w:jc w:val="both"/>
    </w:pPr>
    <w:rPr>
      <w:rFonts w:asciiTheme="minorHAnsi" w:eastAsiaTheme="minorEastAsia" w:hAnsiTheme="minorHAnsi"/>
      <w:kern w:val="2"/>
      <w:sz w:val="21"/>
      <w:szCs w:val="22"/>
      <w:lang w:val="en-US" w:eastAsia="zh-CN"/>
    </w:rPr>
  </w:style>
  <w:style w:type="paragraph" w:styleId="ad">
    <w:name w:val="Balloon Text"/>
    <w:basedOn w:val="a"/>
    <w:link w:val="ae"/>
    <w:uiPriority w:val="99"/>
    <w:rsid w:val="008E48B4"/>
    <w:rPr>
      <w:rFonts w:eastAsia="宋体"/>
      <w:sz w:val="18"/>
      <w:szCs w:val="18"/>
      <w:lang w:val="en-GB" w:eastAsia="en-US"/>
    </w:rPr>
  </w:style>
  <w:style w:type="character" w:styleId="af">
    <w:name w:val="line number"/>
    <w:basedOn w:val="a0"/>
    <w:uiPriority w:val="99"/>
    <w:rsid w:val="003974EB"/>
    <w:rPr>
      <w:rFonts w:cs="Times New Roman"/>
    </w:rPr>
  </w:style>
  <w:style w:type="character" w:customStyle="1" w:styleId="ae">
    <w:name w:val="批注框文本 字符"/>
    <w:basedOn w:val="a0"/>
    <w:link w:val="ad"/>
    <w:uiPriority w:val="99"/>
    <w:locked/>
    <w:rsid w:val="008E48B4"/>
    <w:rPr>
      <w:sz w:val="18"/>
      <w:szCs w:val="18"/>
      <w:lang w:val="en-GB" w:eastAsia="en-US"/>
    </w:rPr>
  </w:style>
  <w:style w:type="character" w:customStyle="1" w:styleId="UnresolvedMention1">
    <w:name w:val="Unresolved Mention1"/>
    <w:basedOn w:val="a0"/>
    <w:uiPriority w:val="99"/>
    <w:semiHidden/>
    <w:unhideWhenUsed/>
    <w:rsid w:val="00FB33FB"/>
    <w:rPr>
      <w:color w:val="605E5C"/>
      <w:shd w:val="clear" w:color="auto" w:fill="E1DFDD"/>
    </w:rPr>
  </w:style>
  <w:style w:type="paragraph" w:styleId="af0">
    <w:name w:val="caption"/>
    <w:basedOn w:val="a"/>
    <w:next w:val="a"/>
    <w:uiPriority w:val="35"/>
    <w:unhideWhenUsed/>
    <w:qFormat/>
    <w:rsid w:val="00E07E35"/>
    <w:pPr>
      <w:spacing w:after="200"/>
    </w:pPr>
    <w:rPr>
      <w:rFonts w:asciiTheme="minorHAnsi" w:eastAsiaTheme="minorEastAsia" w:hAnsiTheme="minorHAnsi" w:cstheme="minorBidi"/>
      <w:i/>
      <w:iCs/>
      <w:color w:val="1F497D" w:themeColor="text2"/>
      <w:sz w:val="18"/>
      <w:szCs w:val="18"/>
      <w:lang w:val="en-US" w:eastAsia="zh-CN"/>
    </w:rPr>
  </w:style>
  <w:style w:type="table" w:customStyle="1" w:styleId="GridTable3-Accent51">
    <w:name w:val="Grid Table 3 - Accent 51"/>
    <w:basedOn w:val="a1"/>
    <w:uiPriority w:val="48"/>
    <w:rsid w:val="00E07E35"/>
    <w:rPr>
      <w:rFonts w:asciiTheme="minorHAnsi" w:eastAsiaTheme="minorEastAsia" w:hAnsiTheme="minorHAnsi" w:cstheme="minorBidi"/>
      <w:sz w:val="24"/>
      <w:szCs w:val="24"/>
      <w:lang w:val="en-US" w:eastAsia="zh-CN"/>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paragraph" w:customStyle="1" w:styleId="EndNoteBibliography">
    <w:name w:val="EndNote Bibliography"/>
    <w:basedOn w:val="a"/>
    <w:link w:val="EndNoteBibliographyChar"/>
    <w:rsid w:val="00AB3908"/>
    <w:rPr>
      <w:rFonts w:ascii="Calibri" w:eastAsiaTheme="minorEastAsia" w:hAnsi="Calibri" w:cs="Calibri"/>
      <w:lang w:val="en-US" w:eastAsia="zh-CN"/>
    </w:rPr>
  </w:style>
  <w:style w:type="paragraph" w:customStyle="1" w:styleId="EndNoteBibliographyTitle">
    <w:name w:val="EndNote Bibliography Title"/>
    <w:basedOn w:val="a"/>
    <w:link w:val="EndNoteBibliographyTitleChar"/>
    <w:rsid w:val="006F5599"/>
    <w:pPr>
      <w:jc w:val="center"/>
    </w:pPr>
    <w:rPr>
      <w:rFonts w:ascii="Calibri" w:hAnsi="Calibri" w:cs="Calibri"/>
      <w:noProof/>
      <w:lang w:val="en-US"/>
    </w:rPr>
  </w:style>
  <w:style w:type="character" w:customStyle="1" w:styleId="EndNoteBibliographyTitleChar">
    <w:name w:val="EndNote Bibliography Title Char"/>
    <w:basedOn w:val="a0"/>
    <w:link w:val="EndNoteBibliographyTitle"/>
    <w:rsid w:val="006F5599"/>
    <w:rPr>
      <w:rFonts w:ascii="Calibri" w:eastAsia="Times New Roman" w:hAnsi="Calibri" w:cs="Calibri"/>
      <w:noProof/>
      <w:sz w:val="24"/>
      <w:szCs w:val="24"/>
      <w:lang w:val="en-US"/>
    </w:rPr>
  </w:style>
  <w:style w:type="character" w:styleId="af1">
    <w:name w:val="annotation reference"/>
    <w:basedOn w:val="a0"/>
    <w:uiPriority w:val="99"/>
    <w:semiHidden/>
    <w:unhideWhenUsed/>
    <w:rsid w:val="00DD2A5A"/>
    <w:rPr>
      <w:sz w:val="16"/>
      <w:szCs w:val="16"/>
    </w:rPr>
  </w:style>
  <w:style w:type="paragraph" w:styleId="af2">
    <w:name w:val="annotation text"/>
    <w:basedOn w:val="a"/>
    <w:link w:val="af3"/>
    <w:uiPriority w:val="99"/>
    <w:semiHidden/>
    <w:unhideWhenUsed/>
    <w:rsid w:val="00DD2A5A"/>
    <w:rPr>
      <w:rFonts w:eastAsia="宋体"/>
      <w:sz w:val="20"/>
      <w:szCs w:val="20"/>
      <w:lang w:val="en-GB" w:eastAsia="en-US"/>
    </w:rPr>
  </w:style>
  <w:style w:type="character" w:customStyle="1" w:styleId="af3">
    <w:name w:val="批注文字 字符"/>
    <w:basedOn w:val="a0"/>
    <w:link w:val="af2"/>
    <w:uiPriority w:val="99"/>
    <w:semiHidden/>
    <w:rsid w:val="00DD2A5A"/>
    <w:rPr>
      <w:lang w:val="en-GB" w:eastAsia="en-US"/>
    </w:rPr>
  </w:style>
  <w:style w:type="paragraph" w:styleId="af4">
    <w:name w:val="annotation subject"/>
    <w:basedOn w:val="af2"/>
    <w:next w:val="af2"/>
    <w:link w:val="af5"/>
    <w:semiHidden/>
    <w:unhideWhenUsed/>
    <w:rsid w:val="00DD2A5A"/>
    <w:rPr>
      <w:b/>
      <w:bCs/>
    </w:rPr>
  </w:style>
  <w:style w:type="character" w:customStyle="1" w:styleId="af5">
    <w:name w:val="批注主题 字符"/>
    <w:basedOn w:val="af3"/>
    <w:link w:val="af4"/>
    <w:semiHidden/>
    <w:rsid w:val="00DD2A5A"/>
    <w:rPr>
      <w:b/>
      <w:bCs/>
      <w:lang w:val="en-GB" w:eastAsia="en-US"/>
    </w:rPr>
  </w:style>
  <w:style w:type="character" w:customStyle="1" w:styleId="UnresolvedMention2">
    <w:name w:val="Unresolved Mention2"/>
    <w:basedOn w:val="a0"/>
    <w:uiPriority w:val="99"/>
    <w:semiHidden/>
    <w:unhideWhenUsed/>
    <w:rsid w:val="00A44095"/>
    <w:rPr>
      <w:color w:val="605E5C"/>
      <w:shd w:val="clear" w:color="auto" w:fill="E1DFDD"/>
    </w:rPr>
  </w:style>
  <w:style w:type="character" w:customStyle="1" w:styleId="UnresolvedMention3">
    <w:name w:val="Unresolved Mention3"/>
    <w:basedOn w:val="a0"/>
    <w:uiPriority w:val="99"/>
    <w:semiHidden/>
    <w:unhideWhenUsed/>
    <w:rsid w:val="00B66E88"/>
    <w:rPr>
      <w:color w:val="605E5C"/>
      <w:shd w:val="clear" w:color="auto" w:fill="E1DFDD"/>
    </w:rPr>
  </w:style>
  <w:style w:type="character" w:customStyle="1" w:styleId="UnresolvedMention4">
    <w:name w:val="Unresolved Mention4"/>
    <w:basedOn w:val="a0"/>
    <w:uiPriority w:val="99"/>
    <w:semiHidden/>
    <w:unhideWhenUsed/>
    <w:rsid w:val="00F35192"/>
    <w:rPr>
      <w:color w:val="605E5C"/>
      <w:shd w:val="clear" w:color="auto" w:fill="E1DFDD"/>
    </w:rPr>
  </w:style>
  <w:style w:type="paragraph" w:styleId="af6">
    <w:name w:val="Revision"/>
    <w:hidden/>
    <w:uiPriority w:val="71"/>
    <w:semiHidden/>
    <w:rsid w:val="00613219"/>
    <w:rPr>
      <w:sz w:val="24"/>
      <w:szCs w:val="24"/>
      <w:lang w:val="en-GB" w:eastAsia="en-US"/>
    </w:rPr>
  </w:style>
  <w:style w:type="character" w:customStyle="1" w:styleId="UnresolvedMention5">
    <w:name w:val="Unresolved Mention5"/>
    <w:basedOn w:val="a0"/>
    <w:uiPriority w:val="99"/>
    <w:unhideWhenUsed/>
    <w:rsid w:val="00C37250"/>
    <w:rPr>
      <w:color w:val="605E5C"/>
      <w:shd w:val="clear" w:color="auto" w:fill="E1DFDD"/>
    </w:rPr>
  </w:style>
  <w:style w:type="character" w:customStyle="1" w:styleId="Mention1">
    <w:name w:val="Mention1"/>
    <w:basedOn w:val="a0"/>
    <w:uiPriority w:val="99"/>
    <w:unhideWhenUsed/>
    <w:rsid w:val="00F77396"/>
    <w:rPr>
      <w:color w:val="2B579A"/>
      <w:shd w:val="clear" w:color="auto" w:fill="E1DFDD"/>
    </w:rPr>
  </w:style>
  <w:style w:type="character" w:customStyle="1" w:styleId="UnresolvedMention6">
    <w:name w:val="Unresolved Mention6"/>
    <w:basedOn w:val="a0"/>
    <w:uiPriority w:val="99"/>
    <w:semiHidden/>
    <w:unhideWhenUsed/>
    <w:rsid w:val="00491F4D"/>
    <w:rPr>
      <w:color w:val="605E5C"/>
      <w:shd w:val="clear" w:color="auto" w:fill="E1DFDD"/>
    </w:rPr>
  </w:style>
  <w:style w:type="character" w:customStyle="1" w:styleId="UnresolvedMention7">
    <w:name w:val="Unresolved Mention7"/>
    <w:basedOn w:val="a0"/>
    <w:uiPriority w:val="99"/>
    <w:unhideWhenUsed/>
    <w:rsid w:val="007A53F0"/>
    <w:rPr>
      <w:color w:val="605E5C"/>
      <w:shd w:val="clear" w:color="auto" w:fill="E1DFDD"/>
    </w:rPr>
  </w:style>
  <w:style w:type="character" w:customStyle="1" w:styleId="UnresolvedMention8">
    <w:name w:val="Unresolved Mention8"/>
    <w:basedOn w:val="a0"/>
    <w:uiPriority w:val="99"/>
    <w:semiHidden/>
    <w:unhideWhenUsed/>
    <w:rsid w:val="002B0C7E"/>
    <w:rPr>
      <w:color w:val="605E5C"/>
      <w:shd w:val="clear" w:color="auto" w:fill="E1DFDD"/>
    </w:rPr>
  </w:style>
  <w:style w:type="character" w:customStyle="1" w:styleId="UnresolvedMention9">
    <w:name w:val="Unresolved Mention9"/>
    <w:basedOn w:val="a0"/>
    <w:uiPriority w:val="99"/>
    <w:semiHidden/>
    <w:unhideWhenUsed/>
    <w:rsid w:val="00A8157B"/>
    <w:rPr>
      <w:color w:val="605E5C"/>
      <w:shd w:val="clear" w:color="auto" w:fill="E1DFDD"/>
    </w:rPr>
  </w:style>
  <w:style w:type="character" w:customStyle="1" w:styleId="citation">
    <w:name w:val="citation"/>
    <w:basedOn w:val="a0"/>
    <w:rsid w:val="00FA3E7A"/>
  </w:style>
  <w:style w:type="character" w:customStyle="1" w:styleId="ref-journal">
    <w:name w:val="ref-journal"/>
    <w:basedOn w:val="a0"/>
    <w:rsid w:val="00FA3E7A"/>
  </w:style>
  <w:style w:type="character" w:customStyle="1" w:styleId="UnresolvedMention10">
    <w:name w:val="Unresolved Mention10"/>
    <w:basedOn w:val="a0"/>
    <w:uiPriority w:val="99"/>
    <w:semiHidden/>
    <w:unhideWhenUsed/>
    <w:rsid w:val="006B3C6B"/>
    <w:rPr>
      <w:color w:val="605E5C"/>
      <w:shd w:val="clear" w:color="auto" w:fill="E1DFDD"/>
    </w:rPr>
  </w:style>
  <w:style w:type="character" w:customStyle="1" w:styleId="UnresolvedMention11">
    <w:name w:val="Unresolved Mention11"/>
    <w:basedOn w:val="a0"/>
    <w:uiPriority w:val="99"/>
    <w:semiHidden/>
    <w:unhideWhenUsed/>
    <w:rsid w:val="000D1ABF"/>
    <w:rPr>
      <w:color w:val="605E5C"/>
      <w:shd w:val="clear" w:color="auto" w:fill="E1DFDD"/>
    </w:rPr>
  </w:style>
  <w:style w:type="character" w:styleId="af7">
    <w:name w:val="FollowedHyperlink"/>
    <w:basedOn w:val="a0"/>
    <w:semiHidden/>
    <w:unhideWhenUsed/>
    <w:rsid w:val="00D6776C"/>
    <w:rPr>
      <w:color w:val="800080" w:themeColor="followedHyperlink"/>
      <w:u w:val="single"/>
    </w:rPr>
  </w:style>
  <w:style w:type="character" w:customStyle="1" w:styleId="40">
    <w:name w:val="标题 4 字符"/>
    <w:basedOn w:val="a0"/>
    <w:link w:val="4"/>
    <w:uiPriority w:val="9"/>
    <w:rsid w:val="0032052F"/>
    <w:rPr>
      <w:rFonts w:eastAsiaTheme="majorEastAsia" w:cstheme="majorBidi"/>
      <w:b/>
      <w:iCs/>
      <w:sz w:val="24"/>
      <w:szCs w:val="22"/>
      <w:lang w:eastAsia="en-US"/>
    </w:rPr>
  </w:style>
  <w:style w:type="character" w:customStyle="1" w:styleId="EndNoteBibliographyChar">
    <w:name w:val="EndNote Bibliography Char"/>
    <w:basedOn w:val="a0"/>
    <w:link w:val="EndNoteBibliography"/>
    <w:rsid w:val="00C8254A"/>
    <w:rPr>
      <w:rFonts w:ascii="Calibri" w:eastAsiaTheme="minorEastAsia" w:hAnsi="Calibri" w:cs="Calibri"/>
      <w:sz w:val="24"/>
      <w:szCs w:val="24"/>
      <w:lang w:val="en-US" w:eastAsia="zh-CN"/>
    </w:rPr>
  </w:style>
  <w:style w:type="paragraph" w:styleId="af8">
    <w:name w:val="No Spacing"/>
    <w:uiPriority w:val="68"/>
    <w:rsid w:val="00F10F06"/>
    <w:rPr>
      <w:rFonts w:eastAsia="Times New Roman"/>
      <w:sz w:val="24"/>
      <w:szCs w:val="24"/>
    </w:rPr>
  </w:style>
  <w:style w:type="character" w:styleId="af9">
    <w:name w:val="Unresolved Mention"/>
    <w:basedOn w:val="a0"/>
    <w:uiPriority w:val="99"/>
    <w:semiHidden/>
    <w:unhideWhenUsed/>
    <w:rsid w:val="000A2C4E"/>
    <w:rPr>
      <w:color w:val="605E5C"/>
      <w:shd w:val="clear" w:color="auto" w:fill="E1DFDD"/>
    </w:rPr>
  </w:style>
  <w:style w:type="character" w:styleId="afa">
    <w:name w:val="Placeholder Text"/>
    <w:basedOn w:val="a0"/>
    <w:uiPriority w:val="67"/>
    <w:semiHidden/>
    <w:qFormat/>
    <w:rsid w:val="00060269"/>
    <w:rPr>
      <w:color w:val="808080"/>
    </w:rPr>
  </w:style>
  <w:style w:type="character" w:styleId="afb">
    <w:name w:val="page number"/>
    <w:basedOn w:val="a0"/>
    <w:uiPriority w:val="99"/>
    <w:semiHidden/>
    <w:unhideWhenUsed/>
    <w:rsid w:val="00055D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390495">
      <w:bodyDiv w:val="1"/>
      <w:marLeft w:val="0"/>
      <w:marRight w:val="0"/>
      <w:marTop w:val="0"/>
      <w:marBottom w:val="0"/>
      <w:divBdr>
        <w:top w:val="none" w:sz="0" w:space="0" w:color="auto"/>
        <w:left w:val="none" w:sz="0" w:space="0" w:color="auto"/>
        <w:bottom w:val="none" w:sz="0" w:space="0" w:color="auto"/>
        <w:right w:val="none" w:sz="0" w:space="0" w:color="auto"/>
      </w:divBdr>
    </w:div>
    <w:div w:id="119496358">
      <w:bodyDiv w:val="1"/>
      <w:marLeft w:val="0"/>
      <w:marRight w:val="0"/>
      <w:marTop w:val="0"/>
      <w:marBottom w:val="0"/>
      <w:divBdr>
        <w:top w:val="none" w:sz="0" w:space="0" w:color="auto"/>
        <w:left w:val="none" w:sz="0" w:space="0" w:color="auto"/>
        <w:bottom w:val="none" w:sz="0" w:space="0" w:color="auto"/>
        <w:right w:val="none" w:sz="0" w:space="0" w:color="auto"/>
      </w:divBdr>
    </w:div>
    <w:div w:id="296448458">
      <w:bodyDiv w:val="1"/>
      <w:marLeft w:val="0"/>
      <w:marRight w:val="0"/>
      <w:marTop w:val="0"/>
      <w:marBottom w:val="0"/>
      <w:divBdr>
        <w:top w:val="none" w:sz="0" w:space="0" w:color="auto"/>
        <w:left w:val="none" w:sz="0" w:space="0" w:color="auto"/>
        <w:bottom w:val="none" w:sz="0" w:space="0" w:color="auto"/>
        <w:right w:val="none" w:sz="0" w:space="0" w:color="auto"/>
      </w:divBdr>
      <w:divsChild>
        <w:div w:id="1199510983">
          <w:marLeft w:val="0"/>
          <w:marRight w:val="0"/>
          <w:marTop w:val="0"/>
          <w:marBottom w:val="0"/>
          <w:divBdr>
            <w:top w:val="none" w:sz="0" w:space="0" w:color="auto"/>
            <w:left w:val="none" w:sz="0" w:space="0" w:color="auto"/>
            <w:bottom w:val="none" w:sz="0" w:space="0" w:color="auto"/>
            <w:right w:val="none" w:sz="0" w:space="0" w:color="auto"/>
          </w:divBdr>
          <w:divsChild>
            <w:div w:id="794299308">
              <w:marLeft w:val="0"/>
              <w:marRight w:val="0"/>
              <w:marTop w:val="0"/>
              <w:marBottom w:val="0"/>
              <w:divBdr>
                <w:top w:val="none" w:sz="0" w:space="0" w:color="auto"/>
                <w:left w:val="none" w:sz="0" w:space="0" w:color="auto"/>
                <w:bottom w:val="none" w:sz="0" w:space="0" w:color="auto"/>
                <w:right w:val="none" w:sz="0" w:space="0" w:color="auto"/>
              </w:divBdr>
              <w:divsChild>
                <w:div w:id="948465162">
                  <w:marLeft w:val="0"/>
                  <w:marRight w:val="0"/>
                  <w:marTop w:val="0"/>
                  <w:marBottom w:val="0"/>
                  <w:divBdr>
                    <w:top w:val="none" w:sz="0" w:space="0" w:color="auto"/>
                    <w:left w:val="none" w:sz="0" w:space="0" w:color="auto"/>
                    <w:bottom w:val="none" w:sz="0" w:space="0" w:color="auto"/>
                    <w:right w:val="none" w:sz="0" w:space="0" w:color="auto"/>
                  </w:divBdr>
                  <w:divsChild>
                    <w:div w:id="98331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737001">
      <w:bodyDiv w:val="1"/>
      <w:marLeft w:val="0"/>
      <w:marRight w:val="0"/>
      <w:marTop w:val="0"/>
      <w:marBottom w:val="0"/>
      <w:divBdr>
        <w:top w:val="none" w:sz="0" w:space="0" w:color="auto"/>
        <w:left w:val="none" w:sz="0" w:space="0" w:color="auto"/>
        <w:bottom w:val="none" w:sz="0" w:space="0" w:color="auto"/>
        <w:right w:val="none" w:sz="0" w:space="0" w:color="auto"/>
      </w:divBdr>
      <w:divsChild>
        <w:div w:id="1837529274">
          <w:marLeft w:val="0"/>
          <w:marRight w:val="0"/>
          <w:marTop w:val="0"/>
          <w:marBottom w:val="0"/>
          <w:divBdr>
            <w:top w:val="none" w:sz="0" w:space="0" w:color="auto"/>
            <w:left w:val="none" w:sz="0" w:space="0" w:color="auto"/>
            <w:bottom w:val="none" w:sz="0" w:space="0" w:color="auto"/>
            <w:right w:val="none" w:sz="0" w:space="0" w:color="auto"/>
          </w:divBdr>
        </w:div>
      </w:divsChild>
    </w:div>
    <w:div w:id="402684616">
      <w:bodyDiv w:val="1"/>
      <w:marLeft w:val="0"/>
      <w:marRight w:val="0"/>
      <w:marTop w:val="0"/>
      <w:marBottom w:val="0"/>
      <w:divBdr>
        <w:top w:val="none" w:sz="0" w:space="0" w:color="auto"/>
        <w:left w:val="none" w:sz="0" w:space="0" w:color="auto"/>
        <w:bottom w:val="none" w:sz="0" w:space="0" w:color="auto"/>
        <w:right w:val="none" w:sz="0" w:space="0" w:color="auto"/>
      </w:divBdr>
    </w:div>
    <w:div w:id="608582553">
      <w:bodyDiv w:val="1"/>
      <w:marLeft w:val="0"/>
      <w:marRight w:val="0"/>
      <w:marTop w:val="0"/>
      <w:marBottom w:val="0"/>
      <w:divBdr>
        <w:top w:val="none" w:sz="0" w:space="0" w:color="auto"/>
        <w:left w:val="none" w:sz="0" w:space="0" w:color="auto"/>
        <w:bottom w:val="none" w:sz="0" w:space="0" w:color="auto"/>
        <w:right w:val="none" w:sz="0" w:space="0" w:color="auto"/>
      </w:divBdr>
    </w:div>
    <w:div w:id="645159416">
      <w:bodyDiv w:val="1"/>
      <w:marLeft w:val="0"/>
      <w:marRight w:val="0"/>
      <w:marTop w:val="0"/>
      <w:marBottom w:val="0"/>
      <w:divBdr>
        <w:top w:val="none" w:sz="0" w:space="0" w:color="auto"/>
        <w:left w:val="none" w:sz="0" w:space="0" w:color="auto"/>
        <w:bottom w:val="none" w:sz="0" w:space="0" w:color="auto"/>
        <w:right w:val="none" w:sz="0" w:space="0" w:color="auto"/>
      </w:divBdr>
      <w:divsChild>
        <w:div w:id="1635405870">
          <w:marLeft w:val="547"/>
          <w:marRight w:val="0"/>
          <w:marTop w:val="86"/>
          <w:marBottom w:val="0"/>
          <w:divBdr>
            <w:top w:val="none" w:sz="0" w:space="0" w:color="auto"/>
            <w:left w:val="none" w:sz="0" w:space="0" w:color="auto"/>
            <w:bottom w:val="none" w:sz="0" w:space="0" w:color="auto"/>
            <w:right w:val="none" w:sz="0" w:space="0" w:color="auto"/>
          </w:divBdr>
        </w:div>
      </w:divsChild>
    </w:div>
    <w:div w:id="860126500">
      <w:bodyDiv w:val="1"/>
      <w:marLeft w:val="0"/>
      <w:marRight w:val="0"/>
      <w:marTop w:val="0"/>
      <w:marBottom w:val="0"/>
      <w:divBdr>
        <w:top w:val="none" w:sz="0" w:space="0" w:color="auto"/>
        <w:left w:val="none" w:sz="0" w:space="0" w:color="auto"/>
        <w:bottom w:val="none" w:sz="0" w:space="0" w:color="auto"/>
        <w:right w:val="none" w:sz="0" w:space="0" w:color="auto"/>
      </w:divBdr>
      <w:divsChild>
        <w:div w:id="1215695951">
          <w:marLeft w:val="547"/>
          <w:marRight w:val="0"/>
          <w:marTop w:val="86"/>
          <w:marBottom w:val="0"/>
          <w:divBdr>
            <w:top w:val="none" w:sz="0" w:space="0" w:color="auto"/>
            <w:left w:val="none" w:sz="0" w:space="0" w:color="auto"/>
            <w:bottom w:val="none" w:sz="0" w:space="0" w:color="auto"/>
            <w:right w:val="none" w:sz="0" w:space="0" w:color="auto"/>
          </w:divBdr>
        </w:div>
      </w:divsChild>
    </w:div>
    <w:div w:id="997155188">
      <w:bodyDiv w:val="1"/>
      <w:marLeft w:val="0"/>
      <w:marRight w:val="0"/>
      <w:marTop w:val="0"/>
      <w:marBottom w:val="0"/>
      <w:divBdr>
        <w:top w:val="none" w:sz="0" w:space="0" w:color="auto"/>
        <w:left w:val="none" w:sz="0" w:space="0" w:color="auto"/>
        <w:bottom w:val="none" w:sz="0" w:space="0" w:color="auto"/>
        <w:right w:val="none" w:sz="0" w:space="0" w:color="auto"/>
      </w:divBdr>
      <w:divsChild>
        <w:div w:id="1939017444">
          <w:marLeft w:val="0"/>
          <w:marRight w:val="0"/>
          <w:marTop w:val="0"/>
          <w:marBottom w:val="0"/>
          <w:divBdr>
            <w:top w:val="none" w:sz="0" w:space="0" w:color="auto"/>
            <w:left w:val="none" w:sz="0" w:space="0" w:color="auto"/>
            <w:bottom w:val="none" w:sz="0" w:space="0" w:color="auto"/>
            <w:right w:val="none" w:sz="0" w:space="0" w:color="auto"/>
          </w:divBdr>
        </w:div>
      </w:divsChild>
    </w:div>
    <w:div w:id="1034500779">
      <w:bodyDiv w:val="1"/>
      <w:marLeft w:val="0"/>
      <w:marRight w:val="0"/>
      <w:marTop w:val="0"/>
      <w:marBottom w:val="0"/>
      <w:divBdr>
        <w:top w:val="none" w:sz="0" w:space="0" w:color="auto"/>
        <w:left w:val="none" w:sz="0" w:space="0" w:color="auto"/>
        <w:bottom w:val="none" w:sz="0" w:space="0" w:color="auto"/>
        <w:right w:val="none" w:sz="0" w:space="0" w:color="auto"/>
      </w:divBdr>
    </w:div>
    <w:div w:id="1054815365">
      <w:bodyDiv w:val="1"/>
      <w:marLeft w:val="0"/>
      <w:marRight w:val="0"/>
      <w:marTop w:val="0"/>
      <w:marBottom w:val="0"/>
      <w:divBdr>
        <w:top w:val="none" w:sz="0" w:space="0" w:color="auto"/>
        <w:left w:val="none" w:sz="0" w:space="0" w:color="auto"/>
        <w:bottom w:val="none" w:sz="0" w:space="0" w:color="auto"/>
        <w:right w:val="none" w:sz="0" w:space="0" w:color="auto"/>
      </w:divBdr>
    </w:div>
    <w:div w:id="1174808775">
      <w:bodyDiv w:val="1"/>
      <w:marLeft w:val="0"/>
      <w:marRight w:val="0"/>
      <w:marTop w:val="0"/>
      <w:marBottom w:val="0"/>
      <w:divBdr>
        <w:top w:val="none" w:sz="0" w:space="0" w:color="auto"/>
        <w:left w:val="none" w:sz="0" w:space="0" w:color="auto"/>
        <w:bottom w:val="none" w:sz="0" w:space="0" w:color="auto"/>
        <w:right w:val="none" w:sz="0" w:space="0" w:color="auto"/>
      </w:divBdr>
    </w:div>
    <w:div w:id="1369179362">
      <w:bodyDiv w:val="1"/>
      <w:marLeft w:val="0"/>
      <w:marRight w:val="0"/>
      <w:marTop w:val="0"/>
      <w:marBottom w:val="0"/>
      <w:divBdr>
        <w:top w:val="none" w:sz="0" w:space="0" w:color="auto"/>
        <w:left w:val="none" w:sz="0" w:space="0" w:color="auto"/>
        <w:bottom w:val="none" w:sz="0" w:space="0" w:color="auto"/>
        <w:right w:val="none" w:sz="0" w:space="0" w:color="auto"/>
      </w:divBdr>
    </w:div>
    <w:div w:id="1585065566">
      <w:bodyDiv w:val="1"/>
      <w:marLeft w:val="0"/>
      <w:marRight w:val="0"/>
      <w:marTop w:val="0"/>
      <w:marBottom w:val="0"/>
      <w:divBdr>
        <w:top w:val="none" w:sz="0" w:space="0" w:color="auto"/>
        <w:left w:val="none" w:sz="0" w:space="0" w:color="auto"/>
        <w:bottom w:val="none" w:sz="0" w:space="0" w:color="auto"/>
        <w:right w:val="none" w:sz="0" w:space="0" w:color="auto"/>
      </w:divBdr>
    </w:div>
    <w:div w:id="1616868674">
      <w:bodyDiv w:val="1"/>
      <w:marLeft w:val="0"/>
      <w:marRight w:val="0"/>
      <w:marTop w:val="0"/>
      <w:marBottom w:val="0"/>
      <w:divBdr>
        <w:top w:val="none" w:sz="0" w:space="0" w:color="auto"/>
        <w:left w:val="none" w:sz="0" w:space="0" w:color="auto"/>
        <w:bottom w:val="none" w:sz="0" w:space="0" w:color="auto"/>
        <w:right w:val="none" w:sz="0" w:space="0" w:color="auto"/>
      </w:divBdr>
    </w:div>
    <w:div w:id="1640525709">
      <w:bodyDiv w:val="1"/>
      <w:marLeft w:val="0"/>
      <w:marRight w:val="0"/>
      <w:marTop w:val="0"/>
      <w:marBottom w:val="0"/>
      <w:divBdr>
        <w:top w:val="none" w:sz="0" w:space="0" w:color="auto"/>
        <w:left w:val="none" w:sz="0" w:space="0" w:color="auto"/>
        <w:bottom w:val="none" w:sz="0" w:space="0" w:color="auto"/>
        <w:right w:val="none" w:sz="0" w:space="0" w:color="auto"/>
      </w:divBdr>
      <w:divsChild>
        <w:div w:id="630330758">
          <w:marLeft w:val="0"/>
          <w:marRight w:val="0"/>
          <w:marTop w:val="0"/>
          <w:marBottom w:val="0"/>
          <w:divBdr>
            <w:top w:val="none" w:sz="0" w:space="0" w:color="auto"/>
            <w:left w:val="none" w:sz="0" w:space="0" w:color="auto"/>
            <w:bottom w:val="none" w:sz="0" w:space="0" w:color="auto"/>
            <w:right w:val="none" w:sz="0" w:space="0" w:color="auto"/>
          </w:divBdr>
        </w:div>
        <w:div w:id="1048724427">
          <w:marLeft w:val="0"/>
          <w:marRight w:val="0"/>
          <w:marTop w:val="0"/>
          <w:marBottom w:val="0"/>
          <w:divBdr>
            <w:top w:val="none" w:sz="0" w:space="0" w:color="auto"/>
            <w:left w:val="none" w:sz="0" w:space="0" w:color="auto"/>
            <w:bottom w:val="none" w:sz="0" w:space="0" w:color="auto"/>
            <w:right w:val="none" w:sz="0" w:space="0" w:color="auto"/>
          </w:divBdr>
        </w:div>
        <w:div w:id="1639994156">
          <w:marLeft w:val="0"/>
          <w:marRight w:val="0"/>
          <w:marTop w:val="0"/>
          <w:marBottom w:val="0"/>
          <w:divBdr>
            <w:top w:val="none" w:sz="0" w:space="0" w:color="auto"/>
            <w:left w:val="none" w:sz="0" w:space="0" w:color="auto"/>
            <w:bottom w:val="none" w:sz="0" w:space="0" w:color="auto"/>
            <w:right w:val="none" w:sz="0" w:space="0" w:color="auto"/>
          </w:divBdr>
        </w:div>
        <w:div w:id="1352485517">
          <w:marLeft w:val="0"/>
          <w:marRight w:val="0"/>
          <w:marTop w:val="0"/>
          <w:marBottom w:val="0"/>
          <w:divBdr>
            <w:top w:val="none" w:sz="0" w:space="0" w:color="auto"/>
            <w:left w:val="none" w:sz="0" w:space="0" w:color="auto"/>
            <w:bottom w:val="none" w:sz="0" w:space="0" w:color="auto"/>
            <w:right w:val="none" w:sz="0" w:space="0" w:color="auto"/>
          </w:divBdr>
        </w:div>
        <w:div w:id="258761611">
          <w:marLeft w:val="0"/>
          <w:marRight w:val="0"/>
          <w:marTop w:val="0"/>
          <w:marBottom w:val="0"/>
          <w:divBdr>
            <w:top w:val="none" w:sz="0" w:space="0" w:color="auto"/>
            <w:left w:val="none" w:sz="0" w:space="0" w:color="auto"/>
            <w:bottom w:val="none" w:sz="0" w:space="0" w:color="auto"/>
            <w:right w:val="none" w:sz="0" w:space="0" w:color="auto"/>
          </w:divBdr>
        </w:div>
      </w:divsChild>
    </w:div>
    <w:div w:id="1883439270">
      <w:bodyDiv w:val="1"/>
      <w:marLeft w:val="0"/>
      <w:marRight w:val="0"/>
      <w:marTop w:val="0"/>
      <w:marBottom w:val="0"/>
      <w:divBdr>
        <w:top w:val="none" w:sz="0" w:space="0" w:color="auto"/>
        <w:left w:val="none" w:sz="0" w:space="0" w:color="auto"/>
        <w:bottom w:val="none" w:sz="0" w:space="0" w:color="auto"/>
        <w:right w:val="none" w:sz="0" w:space="0" w:color="auto"/>
      </w:divBdr>
    </w:div>
    <w:div w:id="1927957758">
      <w:marLeft w:val="0"/>
      <w:marRight w:val="0"/>
      <w:marTop w:val="0"/>
      <w:marBottom w:val="0"/>
      <w:divBdr>
        <w:top w:val="none" w:sz="0" w:space="0" w:color="auto"/>
        <w:left w:val="none" w:sz="0" w:space="0" w:color="auto"/>
        <w:bottom w:val="none" w:sz="0" w:space="0" w:color="auto"/>
        <w:right w:val="none" w:sz="0" w:space="0" w:color="auto"/>
      </w:divBdr>
      <w:divsChild>
        <w:div w:id="1927957762">
          <w:marLeft w:val="0"/>
          <w:marRight w:val="0"/>
          <w:marTop w:val="0"/>
          <w:marBottom w:val="0"/>
          <w:divBdr>
            <w:top w:val="none" w:sz="0" w:space="0" w:color="auto"/>
            <w:left w:val="none" w:sz="0" w:space="0" w:color="auto"/>
            <w:bottom w:val="none" w:sz="0" w:space="0" w:color="auto"/>
            <w:right w:val="none" w:sz="0" w:space="0" w:color="auto"/>
          </w:divBdr>
          <w:divsChild>
            <w:div w:id="1927957759">
              <w:marLeft w:val="0"/>
              <w:marRight w:val="0"/>
              <w:marTop w:val="0"/>
              <w:marBottom w:val="0"/>
              <w:divBdr>
                <w:top w:val="none" w:sz="0" w:space="0" w:color="auto"/>
                <w:left w:val="none" w:sz="0" w:space="0" w:color="auto"/>
                <w:bottom w:val="none" w:sz="0" w:space="0" w:color="auto"/>
                <w:right w:val="none" w:sz="0" w:space="0" w:color="auto"/>
              </w:divBdr>
              <w:divsChild>
                <w:div w:id="1927957766">
                  <w:marLeft w:val="0"/>
                  <w:marRight w:val="0"/>
                  <w:marTop w:val="0"/>
                  <w:marBottom w:val="0"/>
                  <w:divBdr>
                    <w:top w:val="none" w:sz="0" w:space="0" w:color="auto"/>
                    <w:left w:val="none" w:sz="0" w:space="0" w:color="auto"/>
                    <w:bottom w:val="none" w:sz="0" w:space="0" w:color="auto"/>
                    <w:right w:val="none" w:sz="0" w:space="0" w:color="auto"/>
                  </w:divBdr>
                  <w:divsChild>
                    <w:div w:id="1927957761">
                      <w:marLeft w:val="0"/>
                      <w:marRight w:val="0"/>
                      <w:marTop w:val="0"/>
                      <w:marBottom w:val="0"/>
                      <w:divBdr>
                        <w:top w:val="none" w:sz="0" w:space="0" w:color="auto"/>
                        <w:left w:val="none" w:sz="0" w:space="0" w:color="auto"/>
                        <w:bottom w:val="none" w:sz="0" w:space="0" w:color="auto"/>
                        <w:right w:val="none" w:sz="0" w:space="0" w:color="auto"/>
                      </w:divBdr>
                      <w:divsChild>
                        <w:div w:id="1927957763">
                          <w:marLeft w:val="0"/>
                          <w:marRight w:val="0"/>
                          <w:marTop w:val="0"/>
                          <w:marBottom w:val="0"/>
                          <w:divBdr>
                            <w:top w:val="none" w:sz="0" w:space="0" w:color="auto"/>
                            <w:left w:val="none" w:sz="0" w:space="0" w:color="auto"/>
                            <w:bottom w:val="none" w:sz="0" w:space="0" w:color="auto"/>
                            <w:right w:val="none" w:sz="0" w:space="0" w:color="auto"/>
                          </w:divBdr>
                          <w:divsChild>
                            <w:div w:id="1927957765">
                              <w:marLeft w:val="0"/>
                              <w:marRight w:val="0"/>
                              <w:marTop w:val="0"/>
                              <w:marBottom w:val="0"/>
                              <w:divBdr>
                                <w:top w:val="none" w:sz="0" w:space="0" w:color="auto"/>
                                <w:left w:val="none" w:sz="0" w:space="0" w:color="auto"/>
                                <w:bottom w:val="none" w:sz="0" w:space="0" w:color="auto"/>
                                <w:right w:val="none" w:sz="0" w:space="0" w:color="auto"/>
                              </w:divBdr>
                              <w:divsChild>
                                <w:div w:id="1927957760">
                                  <w:marLeft w:val="0"/>
                                  <w:marRight w:val="0"/>
                                  <w:marTop w:val="0"/>
                                  <w:marBottom w:val="0"/>
                                  <w:divBdr>
                                    <w:top w:val="none" w:sz="0" w:space="0" w:color="auto"/>
                                    <w:left w:val="none" w:sz="0" w:space="0" w:color="auto"/>
                                    <w:bottom w:val="none" w:sz="0" w:space="0" w:color="auto"/>
                                    <w:right w:val="none" w:sz="0" w:space="0" w:color="auto"/>
                                  </w:divBdr>
                                  <w:divsChild>
                                    <w:div w:id="192795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7957764">
      <w:marLeft w:val="0"/>
      <w:marRight w:val="0"/>
      <w:marTop w:val="0"/>
      <w:marBottom w:val="0"/>
      <w:divBdr>
        <w:top w:val="none" w:sz="0" w:space="0" w:color="auto"/>
        <w:left w:val="none" w:sz="0" w:space="0" w:color="auto"/>
        <w:bottom w:val="none" w:sz="0" w:space="0" w:color="auto"/>
        <w:right w:val="none" w:sz="0" w:space="0" w:color="auto"/>
      </w:divBdr>
    </w:div>
    <w:div w:id="1994021500">
      <w:bodyDiv w:val="1"/>
      <w:marLeft w:val="0"/>
      <w:marRight w:val="0"/>
      <w:marTop w:val="0"/>
      <w:marBottom w:val="0"/>
      <w:divBdr>
        <w:top w:val="none" w:sz="0" w:space="0" w:color="auto"/>
        <w:left w:val="none" w:sz="0" w:space="0" w:color="auto"/>
        <w:bottom w:val="none" w:sz="0" w:space="0" w:color="auto"/>
        <w:right w:val="none" w:sz="0" w:space="0" w:color="auto"/>
      </w:divBdr>
    </w:div>
    <w:div w:id="2059623484">
      <w:bodyDiv w:val="1"/>
      <w:marLeft w:val="0"/>
      <w:marRight w:val="0"/>
      <w:marTop w:val="0"/>
      <w:marBottom w:val="0"/>
      <w:divBdr>
        <w:top w:val="none" w:sz="0" w:space="0" w:color="auto"/>
        <w:left w:val="none" w:sz="0" w:space="0" w:color="auto"/>
        <w:bottom w:val="none" w:sz="0" w:space="0" w:color="auto"/>
        <w:right w:val="none" w:sz="0" w:space="0" w:color="auto"/>
      </w:divBdr>
      <w:divsChild>
        <w:div w:id="9708648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footer" Target="footer3.xm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yperlink" Target="mailto:wongls@comp.nus.edu.sg" TargetMode="External"/><Relationship Id="rId17" Type="http://schemas.openxmlformats.org/officeDocument/2006/relationships/image" Target="media/image3.emf"/><Relationship Id="rId2" Type="http://schemas.openxmlformats.org/officeDocument/2006/relationships/customXml" Target="../customXml/item2.xml"/><Relationship Id="rId16" Type="http://schemas.openxmlformats.org/officeDocument/2006/relationships/image" Target="media/image2.emf"/><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wilsongoh@ntu.edu.sg" TargetMode="External"/><Relationship Id="rId5" Type="http://schemas.openxmlformats.org/officeDocument/2006/relationships/numbering" Target="numbering.xml"/><Relationship Id="rId15" Type="http://schemas.openxmlformats.org/officeDocument/2006/relationships/image" Target="media/image1.emf"/><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s>
</file>

<file path=word/theme/_rels/theme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a:stretch>
        </a:blipFill>
        <a:ln>
          <a:solidFill>
            <a:schemeClr val="bg1"/>
          </a:solidFill>
        </a:ln>
      </a:spPr>
      <a:bodyPr rtlCol="0" anchor="ct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ath_Settings xmlns="a044eacb-0b79-4eb8-8a7e-19ff06cc5ae7" xsi:nil="true"/>
    <Owner xmlns="a044eacb-0b79-4eb8-8a7e-19ff06cc5ae7">
      <UserInfo>
        <DisplayName/>
        <AccountId xsi:nil="true"/>
        <AccountType/>
      </UserInfo>
    </Owner>
    <Distribution_Groups xmlns="a044eacb-0b79-4eb8-8a7e-19ff06cc5ae7" xsi:nil="true"/>
    <Is_Collaboration_Space_Locked xmlns="a044eacb-0b79-4eb8-8a7e-19ff06cc5ae7" xsi:nil="true"/>
    <Templates xmlns="a044eacb-0b79-4eb8-8a7e-19ff06cc5ae7" xsi:nil="true"/>
    <LMS_Mappings xmlns="a044eacb-0b79-4eb8-8a7e-19ff06cc5ae7" xsi:nil="true"/>
    <Invited_Students xmlns="a044eacb-0b79-4eb8-8a7e-19ff06cc5ae7" xsi:nil="true"/>
    <Self_Registration_Enabled xmlns="a044eacb-0b79-4eb8-8a7e-19ff06cc5ae7" xsi:nil="true"/>
    <Teachers xmlns="a044eacb-0b79-4eb8-8a7e-19ff06cc5ae7">
      <UserInfo>
        <DisplayName/>
        <AccountId xsi:nil="true"/>
        <AccountType/>
      </UserInfo>
    </Teachers>
    <Students xmlns="a044eacb-0b79-4eb8-8a7e-19ff06cc5ae7">
      <UserInfo>
        <DisplayName/>
        <AccountId xsi:nil="true"/>
        <AccountType/>
      </UserInfo>
    </Students>
    <Student_Groups xmlns="a044eacb-0b79-4eb8-8a7e-19ff06cc5ae7">
      <UserInfo>
        <DisplayName/>
        <AccountId xsi:nil="true"/>
        <AccountType/>
      </UserInfo>
    </Student_Groups>
    <CultureName xmlns="a044eacb-0b79-4eb8-8a7e-19ff06cc5ae7" xsi:nil="true"/>
    <Invited_Teachers xmlns="a044eacb-0b79-4eb8-8a7e-19ff06cc5ae7" xsi:nil="true"/>
    <IsNotebookLocked xmlns="a044eacb-0b79-4eb8-8a7e-19ff06cc5ae7" xsi:nil="true"/>
    <Has_Teacher_Only_SectionGroup xmlns="a044eacb-0b79-4eb8-8a7e-19ff06cc5ae7" xsi:nil="true"/>
    <NotebookType xmlns="a044eacb-0b79-4eb8-8a7e-19ff06cc5ae7" xsi:nil="true"/>
    <FolderType xmlns="a044eacb-0b79-4eb8-8a7e-19ff06cc5ae7" xsi:nil="true"/>
    <AppVersion xmlns="a044eacb-0b79-4eb8-8a7e-19ff06cc5ae7" xsi:nil="true"/>
    <TeamsChannelId xmlns="a044eacb-0b79-4eb8-8a7e-19ff06cc5ae7" xsi:nil="true"/>
    <DefaultSectionNames xmlns="a044eacb-0b79-4eb8-8a7e-19ff06cc5ae7"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A8C6C153C4B0EC41959F09D67687C311" ma:contentTypeVersion="31" ma:contentTypeDescription="Create a new document." ma:contentTypeScope="" ma:versionID="681cda2b16c0aff96e9613aae89a3ff2">
  <xsd:schema xmlns:xsd="http://www.w3.org/2001/XMLSchema" xmlns:xs="http://www.w3.org/2001/XMLSchema" xmlns:p="http://schemas.microsoft.com/office/2006/metadata/properties" xmlns:ns2="a044eacb-0b79-4eb8-8a7e-19ff06cc5ae7" xmlns:ns3="70c5311c-8b88-4948-aaff-708cd01cee27" targetNamespace="http://schemas.microsoft.com/office/2006/metadata/properties" ma:root="true" ma:fieldsID="a20dbb20978edf403c1a8da4c0b766a6" ns2:_="" ns3:_="">
    <xsd:import namespace="a044eacb-0b79-4eb8-8a7e-19ff06cc5ae7"/>
    <xsd:import namespace="70c5311c-8b88-4948-aaff-708cd01cee27"/>
    <xsd:element name="properties">
      <xsd:complexType>
        <xsd:sequence>
          <xsd:element name="documentManagement">
            <xsd:complexType>
              <xsd:all>
                <xsd:element ref="ns2:MediaServiceMetadata" minOccurs="0"/>
                <xsd:element ref="ns2:MediaServiceFastMetadata" minOccurs="0"/>
                <xsd:element ref="ns2:MediaServiceDateTaken" minOccurs="0"/>
                <xsd:element ref="ns3:SharedWithUsers" minOccurs="0"/>
                <xsd:element ref="ns3:SharedWithDetails"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NotebookType" minOccurs="0"/>
                <xsd:element ref="ns2:FolderType" minOccurs="0"/>
                <xsd:element ref="ns2:CultureName" minOccurs="0"/>
                <xsd:element ref="ns2:AppVersion" minOccurs="0"/>
                <xsd:element ref="ns2:TeamsChannelId" minOccurs="0"/>
                <xsd:element ref="ns2:Owner" minOccurs="0"/>
                <xsd:element ref="ns2:Math_Settings" minOccurs="0"/>
                <xsd:element ref="ns2:DefaultSectionNames" minOccurs="0"/>
                <xsd:element ref="ns2:Templates" minOccurs="0"/>
                <xsd:element ref="ns2:Teachers" minOccurs="0"/>
                <xsd:element ref="ns2:Students" minOccurs="0"/>
                <xsd:element ref="ns2:Student_Groups" minOccurs="0"/>
                <xsd:element ref="ns2:Distribution_Groups" minOccurs="0"/>
                <xsd:element ref="ns2:LMS_Mappings" minOccurs="0"/>
                <xsd:element ref="ns2:Invited_Teachers" minOccurs="0"/>
                <xsd:element ref="ns2:Invited_Students" minOccurs="0"/>
                <xsd:element ref="ns2:Self_Registration_Enabled" minOccurs="0"/>
                <xsd:element ref="ns2:Has_Teacher_Only_SectionGroup" minOccurs="0"/>
                <xsd:element ref="ns2:Is_Collaboration_Space_Locked" minOccurs="0"/>
                <xsd:element ref="ns2:IsNotebookLocke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044eacb-0b79-4eb8-8a7e-19ff06cc5ae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NotebookType" ma:index="19" nillable="true" ma:displayName="Notebook Type" ma:internalName="NotebookType">
      <xsd:simpleType>
        <xsd:restriction base="dms:Text"/>
      </xsd:simpleType>
    </xsd:element>
    <xsd:element name="FolderType" ma:index="20" nillable="true" ma:displayName="Folder Type" ma:internalName="FolderType">
      <xsd:simpleType>
        <xsd:restriction base="dms:Text"/>
      </xsd:simpleType>
    </xsd:element>
    <xsd:element name="CultureName" ma:index="21" nillable="true" ma:displayName="Culture Name" ma:internalName="CultureName">
      <xsd:simpleType>
        <xsd:restriction base="dms:Text"/>
      </xsd:simpleType>
    </xsd:element>
    <xsd:element name="AppVersion" ma:index="22" nillable="true" ma:displayName="App Version" ma:internalName="AppVersion">
      <xsd:simpleType>
        <xsd:restriction base="dms:Text"/>
      </xsd:simpleType>
    </xsd:element>
    <xsd:element name="TeamsChannelId" ma:index="23" nillable="true" ma:displayName="Teams Channel Id" ma:internalName="TeamsChannelId">
      <xsd:simpleType>
        <xsd:restriction base="dms:Text"/>
      </xsd:simpleType>
    </xsd:element>
    <xsd:element name="Owner" ma:index="24"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ath_Settings" ma:index="25" nillable="true" ma:displayName="Math Settings" ma:internalName="Math_Settings">
      <xsd:simpleType>
        <xsd:restriction base="dms:Text"/>
      </xsd:simpleType>
    </xsd:element>
    <xsd:element name="DefaultSectionNames" ma:index="26" nillable="true" ma:displayName="Default Section Names" ma:internalName="DefaultSectionNames">
      <xsd:simpleType>
        <xsd:restriction base="dms:Note">
          <xsd:maxLength value="255"/>
        </xsd:restriction>
      </xsd:simpleType>
    </xsd:element>
    <xsd:element name="Templates" ma:index="27" nillable="true" ma:displayName="Templates" ma:internalName="Templates">
      <xsd:simpleType>
        <xsd:restriction base="dms:Note">
          <xsd:maxLength value="255"/>
        </xsd:restriction>
      </xsd:simpleType>
    </xsd:element>
    <xsd:element name="Teachers" ma:index="28"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9"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30"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istribution_Groups" ma:index="31" nillable="true" ma:displayName="Distribution Groups" ma:internalName="Distribution_Groups">
      <xsd:simpleType>
        <xsd:restriction base="dms:Note">
          <xsd:maxLength value="255"/>
        </xsd:restriction>
      </xsd:simpleType>
    </xsd:element>
    <xsd:element name="LMS_Mappings" ma:index="32" nillable="true" ma:displayName="LMS Mappings" ma:internalName="LMS_Mappings">
      <xsd:simpleType>
        <xsd:restriction base="dms:Note">
          <xsd:maxLength value="255"/>
        </xsd:restriction>
      </xsd:simpleType>
    </xsd:element>
    <xsd:element name="Invited_Teachers" ma:index="33" nillable="true" ma:displayName="Invited Teachers" ma:internalName="Invited_Teachers">
      <xsd:simpleType>
        <xsd:restriction base="dms:Note">
          <xsd:maxLength value="255"/>
        </xsd:restriction>
      </xsd:simpleType>
    </xsd:element>
    <xsd:element name="Invited_Students" ma:index="34" nillable="true" ma:displayName="Invited Students" ma:internalName="Invited_Students">
      <xsd:simpleType>
        <xsd:restriction base="dms:Note">
          <xsd:maxLength value="255"/>
        </xsd:restriction>
      </xsd:simpleType>
    </xsd:element>
    <xsd:element name="Self_Registration_Enabled" ma:index="35" nillable="true" ma:displayName="Self Registration Enabled" ma:internalName="Self_Registration_Enabled">
      <xsd:simpleType>
        <xsd:restriction base="dms:Boolean"/>
      </xsd:simpleType>
    </xsd:element>
    <xsd:element name="Has_Teacher_Only_SectionGroup" ma:index="36" nillable="true" ma:displayName="Has Teacher Only SectionGroup" ma:internalName="Has_Teacher_Only_SectionGroup">
      <xsd:simpleType>
        <xsd:restriction base="dms:Boolean"/>
      </xsd:simpleType>
    </xsd:element>
    <xsd:element name="Is_Collaboration_Space_Locked" ma:index="37" nillable="true" ma:displayName="Is Collaboration Space Locked" ma:internalName="Is_Collaboration_Space_Locked">
      <xsd:simpleType>
        <xsd:restriction base="dms:Boolean"/>
      </xsd:simpleType>
    </xsd:element>
    <xsd:element name="IsNotebookLocked" ma:index="38" nillable="true" ma:displayName="Is Notebook Locked" ma:internalName="IsNotebookLocked">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70c5311c-8b88-4948-aaff-708cd01cee27"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D3D582E-437F-4B86-8157-0C3EBEBF90A9}">
  <ds:schemaRefs>
    <ds:schemaRef ds:uri="http://schemas.microsoft.com/office/2006/metadata/properties"/>
    <ds:schemaRef ds:uri="http://schemas.microsoft.com/office/infopath/2007/PartnerControls"/>
    <ds:schemaRef ds:uri="a044eacb-0b79-4eb8-8a7e-19ff06cc5ae7"/>
  </ds:schemaRefs>
</ds:datastoreItem>
</file>

<file path=customXml/itemProps2.xml><?xml version="1.0" encoding="utf-8"?>
<ds:datastoreItem xmlns:ds="http://schemas.openxmlformats.org/officeDocument/2006/customXml" ds:itemID="{61BACB35-48B9-46E4-944E-E0C6F3764D07}">
  <ds:schemaRefs>
    <ds:schemaRef ds:uri="http://schemas.openxmlformats.org/officeDocument/2006/bibliography"/>
  </ds:schemaRefs>
</ds:datastoreItem>
</file>

<file path=customXml/itemProps3.xml><?xml version="1.0" encoding="utf-8"?>
<ds:datastoreItem xmlns:ds="http://schemas.openxmlformats.org/officeDocument/2006/customXml" ds:itemID="{D9EB70D6-8413-4400-9B76-C78D2366F49B}">
  <ds:schemaRefs>
    <ds:schemaRef ds:uri="http://schemas.microsoft.com/sharepoint/v3/contenttype/forms"/>
  </ds:schemaRefs>
</ds:datastoreItem>
</file>

<file path=customXml/itemProps4.xml><?xml version="1.0" encoding="utf-8"?>
<ds:datastoreItem xmlns:ds="http://schemas.openxmlformats.org/officeDocument/2006/customXml" ds:itemID="{73D31185-5E49-4543-B43A-E6FEAA20DD6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044eacb-0b79-4eb8-8a7e-19ff06cc5ae7"/>
    <ds:schemaRef ds:uri="70c5311c-8b88-4948-aaff-708cd01cee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4702</TotalTime>
  <Pages>11</Pages>
  <Words>2837</Words>
  <Characters>16177</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GPB manuscript template</vt:lpstr>
    </vt:vector>
  </TitlesOfParts>
  <Company>bgi</Company>
  <LinksUpToDate>false</LinksUpToDate>
  <CharactersWithSpaces>18977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GPB manuscript template</dc:title>
  <dc:subject/>
  <dc:creator>Editor</dc:creator>
  <cp:keywords/>
  <dc:description/>
  <cp:lastModifiedBy>kong weiwei</cp:lastModifiedBy>
  <cp:revision>404</cp:revision>
  <dcterms:created xsi:type="dcterms:W3CDTF">2021-04-06T02:03:00Z</dcterms:created>
  <dcterms:modified xsi:type="dcterms:W3CDTF">2021-04-11T17:20:00Z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0x010100A8C6C153C4B0EC41959F09D67687C311</vt:lpwstr>
  </property>
</Properties>
</file>